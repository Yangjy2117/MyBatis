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
        <w:gridCol w:w="9627"/>
      </w:tblGrid>
      <w:tr w:rsidR="00B44408" w14:paraId="5BBDE7D2" w14:textId="77777777">
        <w:trPr>
          <w:trHeight w:val="12598"/>
        </w:trPr>
        <w:tc>
          <w:tcPr>
            <w:tcW w:w="360" w:type="dxa"/>
          </w:tcPr>
          <w:p w14:paraId="07468031" w14:textId="77777777" w:rsidR="00B44408" w:rsidRDefault="00B44408">
            <w:pPr>
              <w:spacing w:line="240" w:lineRule="auto"/>
              <w:ind w:leftChars="-71" w:left="-170" w:right="-88" w:firstLineChars="491" w:firstLine="1375"/>
              <w:rPr>
                <w:rFonts w:eastAsia="宋体" w:cs="Times New Roman"/>
                <w:bCs/>
                <w:sz w:val="28"/>
                <w:szCs w:val="20"/>
              </w:rPr>
            </w:pPr>
          </w:p>
          <w:p w14:paraId="36B07B2B" w14:textId="7F604306" w:rsidR="00B44408" w:rsidRDefault="00000000">
            <w:pPr>
              <w:spacing w:line="240" w:lineRule="auto"/>
              <w:ind w:leftChars="-71" w:left="-170" w:right="-88" w:firstLineChars="498" w:firstLine="1195"/>
              <w:jc w:val="center"/>
              <w:rPr>
                <w:rFonts w:eastAsia="宋体" w:cs="Times New Roman"/>
                <w:b/>
                <w:bCs/>
                <w:szCs w:val="20"/>
              </w:rPr>
            </w:pPr>
            <w:r>
              <w:rPr>
                <w:rFonts w:eastAsia="宋体" w:cs="Times New Roman" w:hint="eastAsia"/>
                <w:szCs w:val="20"/>
              </w:rPr>
              <w:t>研</w:t>
            </w:r>
            <w:r w:rsidR="00FA1CDB">
              <w:rPr>
                <w:rFonts w:eastAsia="宋体" w:cs="Times New Roman" w:hint="eastAsia"/>
                <w:szCs w:val="20"/>
              </w:rPr>
              <w:t>复杂系统动力学学习及影响因素分析</w:t>
            </w:r>
          </w:p>
          <w:p w14:paraId="2B71F045" w14:textId="77777777" w:rsidR="00B44408" w:rsidRDefault="00B44408">
            <w:pPr>
              <w:spacing w:line="240" w:lineRule="auto"/>
              <w:ind w:left="-150" w:right="-88" w:firstLineChars="0" w:firstLine="0"/>
              <w:jc w:val="center"/>
              <w:rPr>
                <w:rFonts w:eastAsia="隶书" w:cs="Times New Roman"/>
                <w:szCs w:val="20"/>
              </w:rPr>
            </w:pPr>
          </w:p>
          <w:p w14:paraId="4D1B6420" w14:textId="77777777" w:rsidR="00B44408" w:rsidRDefault="00B44408">
            <w:pPr>
              <w:spacing w:line="240" w:lineRule="auto"/>
              <w:ind w:left="600" w:right="-88" w:firstLineChars="0" w:firstLine="0"/>
              <w:jc w:val="center"/>
              <w:rPr>
                <w:rFonts w:eastAsia="隶书" w:cs="Times New Roman"/>
                <w:sz w:val="44"/>
                <w:szCs w:val="20"/>
              </w:rPr>
            </w:pPr>
          </w:p>
          <w:p w14:paraId="2EDD1065" w14:textId="77777777" w:rsidR="00B44408" w:rsidRDefault="00B44408">
            <w:pPr>
              <w:spacing w:line="240" w:lineRule="auto"/>
              <w:ind w:left="-241" w:right="-88" w:firstLineChars="0" w:firstLine="0"/>
              <w:jc w:val="center"/>
              <w:rPr>
                <w:rFonts w:ascii="宋体" w:eastAsia="宋体" w:cs="Times New Roman"/>
                <w:b/>
                <w:bCs/>
                <w:w w:val="90"/>
                <w:szCs w:val="20"/>
              </w:rPr>
            </w:pPr>
          </w:p>
          <w:p w14:paraId="71CAB453" w14:textId="77777777" w:rsidR="00B44408" w:rsidRDefault="00B44408">
            <w:pPr>
              <w:spacing w:line="240" w:lineRule="auto"/>
              <w:ind w:right="-88" w:firstLineChars="0" w:firstLine="0"/>
              <w:rPr>
                <w:rFonts w:ascii="宋体" w:eastAsia="宋体" w:cs="Times New Roman"/>
                <w:b/>
                <w:bCs/>
                <w:w w:val="90"/>
                <w:szCs w:val="20"/>
              </w:rPr>
            </w:pPr>
          </w:p>
          <w:p w14:paraId="0874D8DB" w14:textId="77777777" w:rsidR="00B44408" w:rsidRDefault="00B44408">
            <w:pPr>
              <w:spacing w:line="240" w:lineRule="auto"/>
              <w:ind w:right="-88" w:firstLineChars="0" w:firstLine="0"/>
              <w:rPr>
                <w:rFonts w:eastAsia="宋体" w:cs="Times New Roman"/>
                <w:szCs w:val="20"/>
              </w:rPr>
            </w:pPr>
          </w:p>
          <w:p w14:paraId="05AFF10D" w14:textId="77777777" w:rsidR="00B44408" w:rsidRDefault="00B44408">
            <w:pPr>
              <w:spacing w:line="240" w:lineRule="auto"/>
              <w:ind w:right="-88" w:firstLineChars="0" w:firstLine="0"/>
              <w:rPr>
                <w:rFonts w:eastAsia="宋体" w:cs="Times New Roman"/>
                <w:szCs w:val="20"/>
              </w:rPr>
            </w:pPr>
          </w:p>
          <w:p w14:paraId="49BF28A2" w14:textId="77777777" w:rsidR="00B44408" w:rsidRDefault="00B44408">
            <w:pPr>
              <w:spacing w:line="240" w:lineRule="auto"/>
              <w:ind w:right="-88" w:firstLineChars="0" w:firstLine="0"/>
              <w:rPr>
                <w:rFonts w:eastAsia="宋体" w:cs="Times New Roman"/>
                <w:szCs w:val="20"/>
              </w:rPr>
            </w:pPr>
          </w:p>
          <w:p w14:paraId="4586AF6F" w14:textId="77777777" w:rsidR="00B44408" w:rsidRDefault="00B44408">
            <w:pPr>
              <w:spacing w:line="240" w:lineRule="auto"/>
              <w:ind w:right="-88" w:firstLineChars="0" w:firstLine="0"/>
              <w:rPr>
                <w:rFonts w:eastAsia="宋体" w:cs="Times New Roman"/>
                <w:szCs w:val="20"/>
              </w:rPr>
            </w:pPr>
          </w:p>
          <w:p w14:paraId="5B051455" w14:textId="77777777" w:rsidR="00B44408" w:rsidRDefault="00B44408">
            <w:pPr>
              <w:spacing w:line="240" w:lineRule="auto"/>
              <w:ind w:right="-88" w:firstLineChars="0" w:firstLine="0"/>
              <w:rPr>
                <w:rFonts w:eastAsia="宋体" w:cs="Times New Roman"/>
                <w:szCs w:val="20"/>
              </w:rPr>
            </w:pPr>
          </w:p>
          <w:p w14:paraId="6CE9E701" w14:textId="77777777" w:rsidR="00B44408" w:rsidRDefault="00B44408">
            <w:pPr>
              <w:spacing w:line="240" w:lineRule="auto"/>
              <w:ind w:right="-88" w:firstLineChars="0" w:firstLine="0"/>
              <w:rPr>
                <w:rFonts w:eastAsia="宋体" w:cs="Times New Roman"/>
                <w:szCs w:val="20"/>
              </w:rPr>
            </w:pPr>
          </w:p>
          <w:p w14:paraId="6450014E" w14:textId="77777777" w:rsidR="00B44408" w:rsidRDefault="00B44408">
            <w:pPr>
              <w:spacing w:line="240" w:lineRule="auto"/>
              <w:ind w:right="-88" w:firstLineChars="0" w:firstLine="0"/>
              <w:rPr>
                <w:rFonts w:eastAsia="宋体" w:cs="Times New Roman"/>
                <w:b/>
                <w:szCs w:val="20"/>
              </w:rPr>
            </w:pPr>
          </w:p>
          <w:p w14:paraId="6C4EF569" w14:textId="77777777" w:rsidR="00B44408" w:rsidRDefault="00000000">
            <w:pPr>
              <w:spacing w:line="240" w:lineRule="auto"/>
              <w:ind w:firstLineChars="0" w:firstLine="0"/>
              <w:rPr>
                <w:rFonts w:ascii="楷体_GB2312" w:eastAsia="楷体_GB2312" w:cs="Times New Roman"/>
                <w:szCs w:val="20"/>
              </w:rPr>
            </w:pPr>
            <w:r>
              <w:rPr>
                <w:rFonts w:ascii="楷体_GB2312" w:eastAsia="楷体_GB2312" w:cs="Times New Roman" w:hint="eastAsia"/>
                <w:szCs w:val="20"/>
              </w:rPr>
              <w:t>吉林大学</w:t>
            </w:r>
          </w:p>
          <w:p w14:paraId="2C29A273" w14:textId="77777777" w:rsidR="00B44408" w:rsidRDefault="00B44408">
            <w:pPr>
              <w:spacing w:line="240" w:lineRule="auto"/>
              <w:ind w:right="-88" w:firstLineChars="0" w:firstLine="0"/>
              <w:jc w:val="center"/>
              <w:rPr>
                <w:rFonts w:eastAsia="宋体" w:cs="Times New Roman"/>
                <w:b/>
                <w:szCs w:val="20"/>
              </w:rPr>
            </w:pPr>
          </w:p>
        </w:tc>
        <w:tc>
          <w:tcPr>
            <w:tcW w:w="9627" w:type="dxa"/>
          </w:tcPr>
          <w:p w14:paraId="5449DF6E" w14:textId="77777777" w:rsidR="00B44408" w:rsidRDefault="00000000">
            <w:pPr>
              <w:spacing w:line="360" w:lineRule="auto"/>
              <w:ind w:leftChars="157" w:left="377" w:right="-88" w:firstLineChars="0" w:firstLine="0"/>
              <w:rPr>
                <w:rFonts w:eastAsia="宋体" w:cs="Times New Roman"/>
                <w:b/>
                <w:bCs/>
                <w:szCs w:val="20"/>
              </w:rPr>
            </w:pPr>
            <w:r>
              <w:rPr>
                <w:rFonts w:eastAsia="宋体" w:cs="Times New Roman" w:hint="eastAsia"/>
                <w:b/>
                <w:bCs/>
                <w:szCs w:val="20"/>
              </w:rPr>
              <w:t>分</w:t>
            </w:r>
            <w:r>
              <w:rPr>
                <w:rFonts w:eastAsia="宋体" w:cs="Times New Roman" w:hint="eastAsia"/>
                <w:b/>
                <w:bCs/>
                <w:szCs w:val="20"/>
              </w:rPr>
              <w:t xml:space="preserve">  </w:t>
            </w:r>
            <w:r>
              <w:rPr>
                <w:rFonts w:eastAsia="宋体" w:cs="Times New Roman" w:hint="eastAsia"/>
                <w:b/>
                <w:bCs/>
                <w:szCs w:val="20"/>
              </w:rPr>
              <w:t>类</w:t>
            </w:r>
            <w:r>
              <w:rPr>
                <w:rFonts w:eastAsia="宋体" w:cs="Times New Roman" w:hint="eastAsia"/>
                <w:b/>
                <w:bCs/>
                <w:szCs w:val="20"/>
              </w:rPr>
              <w:t xml:space="preserve">  </w:t>
            </w:r>
            <w:r>
              <w:rPr>
                <w:rFonts w:eastAsia="宋体" w:cs="Times New Roman" w:hint="eastAsia"/>
                <w:b/>
                <w:bCs/>
                <w:szCs w:val="20"/>
              </w:rPr>
              <w:t>号：</w:t>
            </w:r>
            <w:r>
              <w:rPr>
                <w:rFonts w:eastAsia="宋体" w:cs="Times New Roman"/>
                <w:b/>
                <w:bCs/>
                <w:szCs w:val="20"/>
              </w:rPr>
              <w:t xml:space="preserve"> </w:t>
            </w:r>
            <w:r>
              <w:rPr>
                <w:rFonts w:eastAsia="宋体" w:cs="Times New Roman" w:hint="eastAsia"/>
                <w:b/>
                <w:bCs/>
                <w:szCs w:val="20"/>
              </w:rPr>
              <w:t>TP39</w:t>
            </w:r>
            <w:r>
              <w:rPr>
                <w:rFonts w:eastAsia="宋体" w:cs="Times New Roman"/>
                <w:b/>
                <w:bCs/>
                <w:szCs w:val="20"/>
              </w:rPr>
              <w:t xml:space="preserve">1    </w:t>
            </w:r>
            <w:r>
              <w:rPr>
                <w:rFonts w:eastAsia="宋体" w:cs="Times New Roman" w:hint="eastAsia"/>
                <w:b/>
                <w:bCs/>
                <w:szCs w:val="20"/>
              </w:rPr>
              <w:t xml:space="preserve">                               </w:t>
            </w:r>
            <w:r>
              <w:rPr>
                <w:rFonts w:eastAsia="宋体" w:cs="Times New Roman" w:hint="eastAsia"/>
                <w:b/>
                <w:bCs/>
                <w:szCs w:val="20"/>
              </w:rPr>
              <w:t>单位代码：</w:t>
            </w:r>
            <w:r>
              <w:rPr>
                <w:rFonts w:eastAsia="宋体" w:cs="Times New Roman" w:hint="eastAsia"/>
                <w:b/>
                <w:bCs/>
                <w:szCs w:val="20"/>
              </w:rPr>
              <w:t>1</w:t>
            </w:r>
            <w:r>
              <w:rPr>
                <w:rFonts w:eastAsia="宋体" w:cs="Times New Roman"/>
                <w:b/>
                <w:bCs/>
                <w:szCs w:val="20"/>
              </w:rPr>
              <w:t>0183</w:t>
            </w:r>
          </w:p>
          <w:p w14:paraId="310D6E02" w14:textId="77777777" w:rsidR="00B44408" w:rsidRDefault="00000000">
            <w:pPr>
              <w:spacing w:line="360" w:lineRule="auto"/>
              <w:ind w:leftChars="157" w:left="377" w:right="-88" w:firstLineChars="0" w:firstLine="0"/>
              <w:rPr>
                <w:rFonts w:eastAsia="宋体" w:cs="Times New Roman"/>
                <w:szCs w:val="20"/>
              </w:rPr>
            </w:pPr>
            <w:r>
              <w:rPr>
                <w:rFonts w:eastAsia="宋体" w:cs="Times New Roman" w:hint="eastAsia"/>
                <w:b/>
                <w:bCs/>
                <w:szCs w:val="20"/>
              </w:rPr>
              <w:t>研究生学号：</w:t>
            </w:r>
            <w:r>
              <w:rPr>
                <w:rFonts w:eastAsia="宋体" w:cs="Times New Roman" w:hint="eastAsia"/>
                <w:b/>
                <w:bCs/>
                <w:szCs w:val="20"/>
                <w:vertAlign w:val="superscript"/>
              </w:rPr>
              <w:t xml:space="preserve"> </w:t>
            </w:r>
            <w:r>
              <w:rPr>
                <w:rFonts w:eastAsia="宋体" w:cs="Times New Roman" w:hint="eastAsia"/>
                <w:b/>
                <w:bCs/>
                <w:szCs w:val="20"/>
              </w:rPr>
              <w:t xml:space="preserve">                        </w:t>
            </w:r>
            <w:r>
              <w:rPr>
                <w:rFonts w:eastAsia="宋体" w:cs="Times New Roman"/>
                <w:b/>
                <w:bCs/>
                <w:szCs w:val="20"/>
              </w:rPr>
              <w:t xml:space="preserve">      </w:t>
            </w:r>
            <w:r>
              <w:rPr>
                <w:rFonts w:eastAsia="宋体" w:cs="Times New Roman" w:hint="eastAsia"/>
                <w:b/>
                <w:bCs/>
                <w:szCs w:val="20"/>
              </w:rPr>
              <w:t>密</w:t>
            </w:r>
            <w:r>
              <w:rPr>
                <w:rFonts w:eastAsia="宋体" w:cs="Times New Roman" w:hint="eastAsia"/>
                <w:b/>
                <w:bCs/>
                <w:szCs w:val="20"/>
              </w:rPr>
              <w:t xml:space="preserve">    </w:t>
            </w:r>
            <w:r>
              <w:rPr>
                <w:rFonts w:eastAsia="宋体" w:cs="Times New Roman" w:hint="eastAsia"/>
                <w:b/>
                <w:bCs/>
                <w:szCs w:val="20"/>
              </w:rPr>
              <w:t>级：公</w:t>
            </w:r>
            <w:r>
              <w:rPr>
                <w:rFonts w:eastAsia="宋体" w:cs="Times New Roman" w:hint="eastAsia"/>
                <w:b/>
                <w:bCs/>
                <w:szCs w:val="20"/>
              </w:rPr>
              <w:t xml:space="preserve"> </w:t>
            </w:r>
            <w:r>
              <w:rPr>
                <w:rFonts w:eastAsia="宋体" w:cs="Times New Roman" w:hint="eastAsia"/>
                <w:b/>
                <w:bCs/>
                <w:szCs w:val="20"/>
              </w:rPr>
              <w:t>开</w:t>
            </w:r>
          </w:p>
          <w:p w14:paraId="6B41FD8B" w14:textId="77777777" w:rsidR="00B44408" w:rsidRDefault="00B44408">
            <w:pPr>
              <w:spacing w:line="240" w:lineRule="auto"/>
              <w:ind w:leftChars="155" w:left="372" w:right="-88" w:firstLineChars="0" w:firstLine="0"/>
              <w:rPr>
                <w:rFonts w:eastAsia="宋体" w:cs="Times New Roman"/>
                <w:szCs w:val="20"/>
              </w:rPr>
            </w:pPr>
          </w:p>
          <w:p w14:paraId="5DA8ADE3" w14:textId="77777777" w:rsidR="00B44408" w:rsidRDefault="00B44408">
            <w:pPr>
              <w:spacing w:line="240" w:lineRule="auto"/>
              <w:ind w:leftChars="155" w:left="372" w:right="-88" w:firstLineChars="0" w:firstLine="0"/>
              <w:rPr>
                <w:rFonts w:eastAsia="宋体" w:cs="Times New Roman"/>
                <w:szCs w:val="20"/>
              </w:rPr>
            </w:pPr>
          </w:p>
          <w:p w14:paraId="2B23C8FD" w14:textId="77777777" w:rsidR="00B44408" w:rsidRDefault="0074024C">
            <w:pPr>
              <w:spacing w:line="240" w:lineRule="auto"/>
              <w:ind w:right="-88" w:firstLineChars="0" w:firstLine="0"/>
              <w:jc w:val="center"/>
              <w:rPr>
                <w:rFonts w:eastAsia="宋体" w:cs="Times New Roman"/>
                <w:szCs w:val="20"/>
              </w:rPr>
            </w:pPr>
            <w:r>
              <w:rPr>
                <w:rFonts w:eastAsia="宋体" w:cs="Times New Roman"/>
                <w:noProof/>
                <w:sz w:val="21"/>
                <w:szCs w:val="20"/>
              </w:rPr>
              <w:object w:dxaOrig="1815" w:dyaOrig="1815" w14:anchorId="1E4A85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0pt;height:90pt;mso-width-percent:0;mso-height-percent:0;mso-width-percent:0;mso-height-percent:0" o:ole="">
                  <v:imagedata r:id="rId8" o:title=""/>
                </v:shape>
                <o:OLEObject Type="Embed" ProgID="MSPhotoEd.3" ShapeID="_x0000_i1025" DrawAspect="Content" ObjectID="_1776608691" r:id="rId9"/>
              </w:object>
            </w:r>
          </w:p>
          <w:p w14:paraId="16E25E7D" w14:textId="77777777" w:rsidR="00B44408" w:rsidRDefault="00000000">
            <w:pPr>
              <w:spacing w:line="240" w:lineRule="auto"/>
              <w:ind w:right="-88" w:firstLineChars="0" w:firstLine="0"/>
              <w:jc w:val="center"/>
              <w:rPr>
                <w:rFonts w:eastAsia="隶书" w:cs="Times New Roman"/>
                <w:sz w:val="72"/>
                <w:szCs w:val="20"/>
              </w:rPr>
            </w:pPr>
            <w:r>
              <w:rPr>
                <w:rFonts w:eastAsia="隶书" w:cs="Times New Roman" w:hint="eastAsia"/>
                <w:sz w:val="72"/>
                <w:szCs w:val="20"/>
              </w:rPr>
              <w:t>吉</w:t>
            </w:r>
            <w:r>
              <w:rPr>
                <w:rFonts w:eastAsia="隶书" w:cs="Times New Roman" w:hint="eastAsia"/>
                <w:sz w:val="72"/>
                <w:szCs w:val="20"/>
              </w:rPr>
              <w:t xml:space="preserve"> </w:t>
            </w:r>
            <w:r>
              <w:rPr>
                <w:rFonts w:eastAsia="隶书" w:cs="Times New Roman" w:hint="eastAsia"/>
                <w:sz w:val="72"/>
                <w:szCs w:val="20"/>
              </w:rPr>
              <w:t>林</w:t>
            </w:r>
            <w:r>
              <w:rPr>
                <w:rFonts w:eastAsia="隶书" w:cs="Times New Roman" w:hint="eastAsia"/>
                <w:sz w:val="72"/>
                <w:szCs w:val="20"/>
              </w:rPr>
              <w:t xml:space="preserve"> </w:t>
            </w:r>
            <w:r>
              <w:rPr>
                <w:rFonts w:eastAsia="隶书" w:cs="Times New Roman" w:hint="eastAsia"/>
                <w:sz w:val="72"/>
                <w:szCs w:val="20"/>
              </w:rPr>
              <w:t>大</w:t>
            </w:r>
            <w:r>
              <w:rPr>
                <w:rFonts w:eastAsia="隶书" w:cs="Times New Roman" w:hint="eastAsia"/>
                <w:sz w:val="72"/>
                <w:szCs w:val="20"/>
              </w:rPr>
              <w:t xml:space="preserve"> </w:t>
            </w:r>
            <w:r>
              <w:rPr>
                <w:rFonts w:eastAsia="隶书" w:cs="Times New Roman" w:hint="eastAsia"/>
                <w:sz w:val="72"/>
                <w:szCs w:val="20"/>
              </w:rPr>
              <w:t>学</w:t>
            </w:r>
          </w:p>
          <w:p w14:paraId="054FAD51" w14:textId="77777777" w:rsidR="00B44408" w:rsidRDefault="00000000">
            <w:pPr>
              <w:spacing w:line="240" w:lineRule="auto"/>
              <w:ind w:right="-88" w:firstLineChars="0" w:firstLine="0"/>
              <w:jc w:val="center"/>
              <w:rPr>
                <w:rFonts w:ascii="宋体" w:eastAsia="宋体" w:cs="Times New Roman"/>
                <w:w w:val="90"/>
                <w:szCs w:val="20"/>
              </w:rPr>
            </w:pPr>
            <w:r>
              <w:rPr>
                <w:rFonts w:eastAsia="隶书" w:cs="Times New Roman" w:hint="eastAsia"/>
                <w:sz w:val="72"/>
                <w:szCs w:val="20"/>
              </w:rPr>
              <w:t>硕士学位论文</w:t>
            </w:r>
          </w:p>
          <w:p w14:paraId="5CB8AFFA" w14:textId="77777777" w:rsidR="00B44408" w:rsidRDefault="00000000">
            <w:pPr>
              <w:spacing w:line="240" w:lineRule="auto"/>
              <w:ind w:left="-241" w:right="-88" w:firstLineChars="0" w:firstLine="0"/>
              <w:jc w:val="center"/>
              <w:rPr>
                <w:rFonts w:ascii="隶书" w:eastAsia="隶书" w:cs="Times New Roman"/>
                <w:b/>
                <w:w w:val="90"/>
                <w:sz w:val="44"/>
                <w:szCs w:val="44"/>
              </w:rPr>
            </w:pPr>
            <w:r>
              <w:rPr>
                <w:rFonts w:ascii="隶书" w:eastAsia="隶书" w:cs="Times New Roman" w:hint="eastAsia"/>
                <w:b/>
                <w:w w:val="90"/>
                <w:sz w:val="44"/>
                <w:szCs w:val="44"/>
              </w:rPr>
              <w:t>（专业学位）</w:t>
            </w:r>
          </w:p>
          <w:p w14:paraId="3443E276" w14:textId="77777777" w:rsidR="00B44408" w:rsidRDefault="00B44408">
            <w:pPr>
              <w:widowControl/>
              <w:spacing w:line="240" w:lineRule="auto"/>
              <w:ind w:firstLineChars="0" w:firstLine="0"/>
              <w:jc w:val="left"/>
              <w:rPr>
                <w:rFonts w:eastAsia="宋体" w:cs="Times New Roman"/>
                <w:b/>
                <w:szCs w:val="20"/>
              </w:rPr>
            </w:pPr>
          </w:p>
          <w:p w14:paraId="2B539E23" w14:textId="77777777" w:rsidR="00B44408" w:rsidRDefault="00B44408">
            <w:pPr>
              <w:widowControl/>
              <w:spacing w:line="240" w:lineRule="auto"/>
              <w:ind w:firstLineChars="0" w:firstLine="0"/>
              <w:jc w:val="left"/>
              <w:rPr>
                <w:rFonts w:eastAsia="宋体" w:cs="Times New Roman"/>
                <w:szCs w:val="20"/>
              </w:rPr>
            </w:pPr>
          </w:p>
          <w:p w14:paraId="41E67351" w14:textId="0DD6A71E" w:rsidR="00B44408" w:rsidRDefault="00FA1CDB">
            <w:pPr>
              <w:spacing w:line="240" w:lineRule="auto"/>
              <w:ind w:right="-88" w:firstLineChars="0"/>
              <w:jc w:val="center"/>
              <w:rPr>
                <w:rFonts w:ascii="黑体" w:eastAsia="黑体" w:hAnsi="黑体" w:cs="Arial"/>
                <w:sz w:val="32"/>
                <w:szCs w:val="32"/>
              </w:rPr>
            </w:pPr>
            <w:r>
              <w:rPr>
                <w:rFonts w:ascii="黑体" w:eastAsia="黑体" w:hAnsi="黑体" w:cs="Arial" w:hint="eastAsia"/>
                <w:sz w:val="32"/>
                <w:szCs w:val="32"/>
              </w:rPr>
              <w:t>复杂系统动力学学习及影响因素分析</w:t>
            </w:r>
          </w:p>
          <w:p w14:paraId="40E2B2A8" w14:textId="77777777" w:rsidR="00B44408" w:rsidRDefault="00B44408">
            <w:pPr>
              <w:spacing w:line="240" w:lineRule="auto"/>
              <w:ind w:left="1050" w:right="-88" w:firstLineChars="0" w:firstLine="0"/>
              <w:rPr>
                <w:rFonts w:eastAsia="宋体" w:cs="Times New Roman"/>
                <w:szCs w:val="20"/>
              </w:rPr>
            </w:pPr>
          </w:p>
          <w:p w14:paraId="53ECB4C4" w14:textId="05C0B0D2" w:rsidR="00B44408" w:rsidRDefault="00FA1CDB">
            <w:pPr>
              <w:spacing w:line="240" w:lineRule="auto"/>
              <w:ind w:right="-88" w:firstLineChars="0"/>
              <w:jc w:val="center"/>
              <w:rPr>
                <w:rFonts w:ascii="Arial" w:eastAsia="宋体" w:hAnsi="Arial" w:cs="Arial"/>
                <w:sz w:val="30"/>
                <w:szCs w:val="30"/>
              </w:rPr>
            </w:pPr>
            <w:r>
              <w:rPr>
                <w:rFonts w:ascii="Arial" w:hAnsi="Arial" w:cs="Arial"/>
                <w:color w:val="0D0D0D"/>
                <w:sz w:val="30"/>
                <w:szCs w:val="30"/>
                <w:shd w:val="clear" w:color="auto" w:fill="FFFFFF"/>
              </w:rPr>
              <w:t>Learning Dynamics in Complex Systems and Analysis of Influencing Factors</w:t>
            </w:r>
            <w:r>
              <w:rPr>
                <w:rFonts w:ascii="Arial" w:hAnsi="Arial" w:cs="Arial"/>
                <w:sz w:val="30"/>
                <w:szCs w:val="30"/>
              </w:rPr>
              <w:t xml:space="preserve"> </w:t>
            </w:r>
          </w:p>
          <w:p w14:paraId="3ADFA5F6" w14:textId="77777777" w:rsidR="00B44408" w:rsidRDefault="00B44408">
            <w:pPr>
              <w:widowControl/>
              <w:spacing w:line="240" w:lineRule="auto"/>
              <w:ind w:firstLineChars="0" w:firstLine="0"/>
              <w:jc w:val="left"/>
              <w:rPr>
                <w:rFonts w:eastAsia="宋体" w:cs="Times New Roman"/>
                <w:b/>
                <w:szCs w:val="20"/>
              </w:rPr>
            </w:pPr>
          </w:p>
          <w:p w14:paraId="30EE9148" w14:textId="77777777" w:rsidR="00B44408" w:rsidRDefault="00000000">
            <w:pPr>
              <w:spacing w:line="240" w:lineRule="auto"/>
              <w:ind w:left="539" w:right="-88" w:firstLineChars="0" w:firstLine="0"/>
              <w:rPr>
                <w:rFonts w:eastAsia="宋体" w:cs="Times New Roman"/>
                <w:b/>
                <w:sz w:val="32"/>
                <w:szCs w:val="20"/>
              </w:rPr>
            </w:pPr>
            <w:r>
              <w:rPr>
                <w:rFonts w:eastAsia="宋体" w:cs="Times New Roman" w:hint="eastAsia"/>
                <w:b/>
                <w:sz w:val="32"/>
                <w:szCs w:val="20"/>
              </w:rPr>
              <w:t>作者姓名：</w:t>
            </w:r>
            <w:r>
              <w:rPr>
                <w:rFonts w:eastAsia="宋体" w:cs="Times New Roman"/>
                <w:b/>
                <w:sz w:val="32"/>
                <w:szCs w:val="20"/>
              </w:rPr>
              <w:t xml:space="preserve"> </w:t>
            </w:r>
          </w:p>
          <w:p w14:paraId="4B483280" w14:textId="77777777" w:rsidR="00B44408" w:rsidRDefault="00000000">
            <w:pPr>
              <w:spacing w:line="240" w:lineRule="auto"/>
              <w:ind w:left="565" w:right="-88" w:firstLineChars="0" w:firstLine="0"/>
              <w:rPr>
                <w:rFonts w:eastAsia="宋体" w:cs="Times New Roman"/>
                <w:b/>
                <w:sz w:val="32"/>
                <w:szCs w:val="20"/>
              </w:rPr>
            </w:pPr>
            <w:r>
              <w:rPr>
                <w:rFonts w:eastAsia="宋体" w:cs="Times New Roman" w:hint="eastAsia"/>
                <w:b/>
                <w:sz w:val="32"/>
                <w:szCs w:val="20"/>
              </w:rPr>
              <w:t>专</w:t>
            </w:r>
            <w:r>
              <w:rPr>
                <w:rFonts w:eastAsia="宋体" w:cs="Times New Roman" w:hint="eastAsia"/>
                <w:b/>
                <w:sz w:val="32"/>
                <w:szCs w:val="20"/>
              </w:rPr>
              <w:t xml:space="preserve">    </w:t>
            </w:r>
            <w:r>
              <w:rPr>
                <w:rFonts w:eastAsia="宋体" w:cs="Times New Roman" w:hint="eastAsia"/>
                <w:b/>
                <w:sz w:val="32"/>
                <w:szCs w:val="20"/>
              </w:rPr>
              <w:t>业：计算机技术</w:t>
            </w:r>
          </w:p>
          <w:p w14:paraId="2BC62CF2" w14:textId="77777777" w:rsidR="00B44408" w:rsidRDefault="00000000">
            <w:pPr>
              <w:spacing w:line="240" w:lineRule="auto"/>
              <w:ind w:left="565" w:right="-88" w:firstLineChars="0" w:firstLine="0"/>
              <w:rPr>
                <w:rFonts w:eastAsia="宋体" w:cs="Times New Roman"/>
                <w:bCs/>
                <w:sz w:val="32"/>
                <w:szCs w:val="20"/>
              </w:rPr>
            </w:pPr>
            <w:r>
              <w:rPr>
                <w:rFonts w:eastAsia="宋体" w:cs="Times New Roman" w:hint="eastAsia"/>
                <w:b/>
                <w:sz w:val="32"/>
                <w:szCs w:val="20"/>
              </w:rPr>
              <w:t>研究方向：复杂系统动力学</w:t>
            </w:r>
          </w:p>
          <w:p w14:paraId="6CB70E96" w14:textId="77777777" w:rsidR="00B44408" w:rsidRDefault="00000000">
            <w:pPr>
              <w:spacing w:line="240" w:lineRule="auto"/>
              <w:ind w:left="565" w:right="-88" w:firstLineChars="0" w:firstLine="0"/>
              <w:rPr>
                <w:rFonts w:eastAsia="宋体" w:cs="Times New Roman"/>
                <w:b/>
                <w:sz w:val="32"/>
                <w:szCs w:val="20"/>
              </w:rPr>
            </w:pPr>
            <w:r>
              <w:rPr>
                <w:rFonts w:eastAsia="宋体" w:cs="Times New Roman" w:hint="eastAsia"/>
                <w:b/>
                <w:sz w:val="32"/>
                <w:szCs w:val="20"/>
              </w:rPr>
              <w:t>指导教师：</w:t>
            </w:r>
            <w:r>
              <w:rPr>
                <w:rFonts w:eastAsia="宋体" w:cs="Times New Roman"/>
                <w:b/>
                <w:sz w:val="32"/>
                <w:szCs w:val="20"/>
              </w:rPr>
              <w:t xml:space="preserve"> </w:t>
            </w:r>
          </w:p>
          <w:p w14:paraId="45B7860E" w14:textId="77777777" w:rsidR="00B44408" w:rsidRDefault="00000000">
            <w:pPr>
              <w:spacing w:line="240" w:lineRule="auto"/>
              <w:ind w:left="565" w:right="-88" w:firstLineChars="0" w:firstLine="0"/>
              <w:rPr>
                <w:rFonts w:eastAsia="宋体" w:cs="Times New Roman"/>
                <w:b/>
                <w:sz w:val="32"/>
                <w:szCs w:val="20"/>
              </w:rPr>
            </w:pPr>
            <w:r>
              <w:rPr>
                <w:rFonts w:eastAsia="宋体" w:cs="Times New Roman" w:hint="eastAsia"/>
                <w:b/>
                <w:sz w:val="32"/>
                <w:szCs w:val="20"/>
              </w:rPr>
              <w:t>培养单位：计算机科学与技术学院</w:t>
            </w:r>
          </w:p>
          <w:p w14:paraId="2C9EA0C7" w14:textId="77777777" w:rsidR="00B44408" w:rsidRDefault="00B44408">
            <w:pPr>
              <w:widowControl/>
              <w:spacing w:line="240" w:lineRule="auto"/>
              <w:ind w:firstLineChars="0" w:firstLine="0"/>
              <w:jc w:val="left"/>
              <w:rPr>
                <w:rFonts w:eastAsia="宋体" w:cs="Times New Roman"/>
                <w:b/>
                <w:szCs w:val="20"/>
              </w:rPr>
            </w:pPr>
          </w:p>
          <w:p w14:paraId="5C8AB607" w14:textId="77777777" w:rsidR="00B44408" w:rsidRDefault="00000000">
            <w:pPr>
              <w:spacing w:line="240" w:lineRule="auto"/>
              <w:ind w:left="711" w:right="-88" w:firstLineChars="0" w:firstLine="0"/>
              <w:jc w:val="center"/>
              <w:rPr>
                <w:rFonts w:eastAsia="宋体" w:cs="Times New Roman"/>
                <w:b/>
                <w:sz w:val="32"/>
                <w:szCs w:val="20"/>
              </w:rPr>
            </w:pPr>
            <w:r>
              <w:rPr>
                <w:rFonts w:eastAsia="宋体" w:cs="Times New Roman"/>
                <w:b/>
                <w:sz w:val="32"/>
                <w:szCs w:val="20"/>
              </w:rPr>
              <w:lastRenderedPageBreak/>
              <w:t xml:space="preserve">                 </w:t>
            </w:r>
          </w:p>
          <w:p w14:paraId="50760C2D" w14:textId="77777777" w:rsidR="00B44408" w:rsidRDefault="00000000">
            <w:pPr>
              <w:spacing w:line="240" w:lineRule="auto"/>
              <w:ind w:left="711" w:right="-88" w:firstLineChars="0" w:firstLine="0"/>
              <w:jc w:val="center"/>
              <w:rPr>
                <w:rFonts w:eastAsia="宋体" w:cs="Times New Roman"/>
                <w:b/>
                <w:sz w:val="32"/>
                <w:szCs w:val="20"/>
              </w:rPr>
            </w:pPr>
            <w:r>
              <w:rPr>
                <w:rFonts w:eastAsia="宋体" w:cs="Times New Roman"/>
                <w:b/>
                <w:sz w:val="32"/>
                <w:szCs w:val="20"/>
              </w:rPr>
              <w:t xml:space="preserve">     </w:t>
            </w:r>
            <w:r>
              <w:rPr>
                <w:rFonts w:eastAsia="宋体" w:cs="Times New Roman" w:hint="eastAsia"/>
                <w:b/>
                <w:sz w:val="32"/>
                <w:szCs w:val="20"/>
              </w:rPr>
              <w:t>2</w:t>
            </w:r>
            <w:r>
              <w:rPr>
                <w:rFonts w:eastAsia="宋体" w:cs="Times New Roman"/>
                <w:b/>
                <w:sz w:val="32"/>
                <w:szCs w:val="20"/>
              </w:rPr>
              <w:t>024</w:t>
            </w:r>
            <w:r>
              <w:rPr>
                <w:rFonts w:eastAsia="宋体" w:cs="Times New Roman" w:hint="eastAsia"/>
                <w:b/>
                <w:sz w:val="32"/>
                <w:szCs w:val="20"/>
              </w:rPr>
              <w:t>年</w:t>
            </w:r>
            <w:r>
              <w:rPr>
                <w:rFonts w:eastAsia="宋体" w:cs="Times New Roman" w:hint="eastAsia"/>
                <w:b/>
                <w:sz w:val="32"/>
                <w:szCs w:val="20"/>
              </w:rPr>
              <w:t xml:space="preserve"> </w:t>
            </w:r>
            <w:r>
              <w:rPr>
                <w:rFonts w:eastAsia="宋体" w:cs="Times New Roman"/>
                <w:b/>
                <w:sz w:val="32"/>
                <w:szCs w:val="20"/>
              </w:rPr>
              <w:t xml:space="preserve"> 5</w:t>
            </w:r>
            <w:r>
              <w:rPr>
                <w:rFonts w:eastAsia="宋体" w:cs="Times New Roman" w:hint="eastAsia"/>
                <w:b/>
                <w:sz w:val="32"/>
                <w:szCs w:val="20"/>
              </w:rPr>
              <w:t>月</w:t>
            </w:r>
          </w:p>
        </w:tc>
      </w:tr>
    </w:tbl>
    <w:p w14:paraId="1F735C73" w14:textId="77777777" w:rsidR="00B44408" w:rsidRDefault="00B44408">
      <w:pPr>
        <w:pStyle w:val="af4"/>
        <w:widowControl/>
        <w:spacing w:line="240" w:lineRule="auto"/>
        <w:ind w:left="420" w:firstLineChars="0" w:firstLine="0"/>
        <w:jc w:val="left"/>
        <w:rPr>
          <w:b/>
          <w:bCs/>
          <w:kern w:val="44"/>
          <w:sz w:val="32"/>
          <w:szCs w:val="44"/>
        </w:rPr>
      </w:pPr>
    </w:p>
    <w:p w14:paraId="27AE769B" w14:textId="77777777" w:rsidR="00B44408" w:rsidRDefault="00B44408">
      <w:pPr>
        <w:ind w:firstLineChars="0" w:firstLine="0"/>
      </w:pPr>
    </w:p>
    <w:p w14:paraId="6B08CF14" w14:textId="22086C35" w:rsidR="00B44408" w:rsidRDefault="00FA1CDB">
      <w:pPr>
        <w:ind w:firstLine="640"/>
        <w:jc w:val="center"/>
        <w:rPr>
          <w:sz w:val="28"/>
        </w:rPr>
      </w:pPr>
      <w:r>
        <w:rPr>
          <w:rFonts w:ascii="宋体" w:hAnsi="宋体" w:hint="eastAsia"/>
          <w:sz w:val="32"/>
          <w:szCs w:val="24"/>
        </w:rPr>
        <w:lastRenderedPageBreak/>
        <w:t>复杂系统动力学学习及影响因素分析</w:t>
      </w:r>
      <w:r w:rsidR="00A42B39">
        <w:rPr>
          <w:rFonts w:ascii="宋体" w:hAnsi="宋体"/>
          <w:sz w:val="28"/>
        </w:rPr>
        <w:br/>
      </w:r>
    </w:p>
    <w:p w14:paraId="4BFD2A00" w14:textId="1CF4D558" w:rsidR="00B44408" w:rsidRDefault="00FA1CDB">
      <w:pPr>
        <w:ind w:firstLineChars="0" w:firstLine="0"/>
        <w:jc w:val="center"/>
      </w:pPr>
      <w:r>
        <w:rPr>
          <w:rFonts w:ascii="Arial" w:hAnsi="Arial" w:cs="Arial"/>
          <w:color w:val="0D0D0D"/>
          <w:sz w:val="30"/>
          <w:szCs w:val="30"/>
          <w:shd w:val="clear" w:color="auto" w:fill="FFFFFF"/>
        </w:rPr>
        <w:t>Learning Dynamics in Complex Systems and Analysis of Influencing Factors</w:t>
      </w:r>
    </w:p>
    <w:p w14:paraId="4A4125E1" w14:textId="77777777" w:rsidR="00B44408" w:rsidRDefault="00B44408">
      <w:pPr>
        <w:ind w:firstLine="480"/>
        <w:jc w:val="center"/>
      </w:pPr>
    </w:p>
    <w:p w14:paraId="40570773" w14:textId="77777777" w:rsidR="00B44408" w:rsidRDefault="00B44408">
      <w:pPr>
        <w:ind w:firstLine="560"/>
        <w:jc w:val="center"/>
        <w:rPr>
          <w:sz w:val="28"/>
        </w:rPr>
      </w:pPr>
    </w:p>
    <w:p w14:paraId="65C59108" w14:textId="77777777" w:rsidR="00B44408" w:rsidRDefault="00B44408">
      <w:pPr>
        <w:ind w:firstLine="560"/>
        <w:jc w:val="center"/>
        <w:rPr>
          <w:sz w:val="28"/>
        </w:rPr>
      </w:pPr>
    </w:p>
    <w:p w14:paraId="6759B9F8" w14:textId="77777777" w:rsidR="00B44408" w:rsidRDefault="00B44408">
      <w:pPr>
        <w:ind w:firstLine="560"/>
        <w:jc w:val="center"/>
        <w:rPr>
          <w:sz w:val="28"/>
        </w:rPr>
      </w:pPr>
    </w:p>
    <w:p w14:paraId="784045AB" w14:textId="77777777" w:rsidR="00B44408" w:rsidRDefault="00B44408">
      <w:pPr>
        <w:ind w:firstLine="560"/>
        <w:jc w:val="center"/>
        <w:rPr>
          <w:sz w:val="28"/>
        </w:rPr>
      </w:pPr>
    </w:p>
    <w:p w14:paraId="54BDA482" w14:textId="77777777" w:rsidR="00B44408" w:rsidRDefault="00B44408">
      <w:pPr>
        <w:ind w:firstLine="560"/>
        <w:jc w:val="center"/>
        <w:rPr>
          <w:sz w:val="28"/>
        </w:rPr>
      </w:pPr>
    </w:p>
    <w:p w14:paraId="0A5D04F1" w14:textId="77777777" w:rsidR="00B44408" w:rsidRDefault="00000000">
      <w:pPr>
        <w:ind w:firstLineChars="0" w:firstLine="0"/>
        <w:rPr>
          <w:sz w:val="28"/>
        </w:rPr>
      </w:pPr>
      <w:r>
        <w:rPr>
          <w:rFonts w:hint="eastAsia"/>
          <w:sz w:val="28"/>
        </w:rPr>
        <w:t xml:space="preserve"> </w:t>
      </w:r>
      <w:r>
        <w:rPr>
          <w:sz w:val="28"/>
        </w:rPr>
        <w:t xml:space="preserve">   </w:t>
      </w:r>
      <w:r>
        <w:rPr>
          <w:rFonts w:hint="eastAsia"/>
          <w:sz w:val="28"/>
        </w:rPr>
        <w:t>作者姓名：</w:t>
      </w:r>
      <w:r>
        <w:rPr>
          <w:sz w:val="28"/>
        </w:rPr>
        <w:t xml:space="preserve"> </w:t>
      </w:r>
    </w:p>
    <w:p w14:paraId="2D9352BD" w14:textId="77777777" w:rsidR="00B44408" w:rsidRDefault="00000000">
      <w:pPr>
        <w:ind w:firstLine="560"/>
        <w:rPr>
          <w:bCs/>
          <w:sz w:val="28"/>
        </w:rPr>
      </w:pPr>
      <w:r>
        <w:rPr>
          <w:rFonts w:hint="eastAsia"/>
          <w:sz w:val="28"/>
        </w:rPr>
        <w:t>专业名称：计算机技术</w:t>
      </w:r>
    </w:p>
    <w:p w14:paraId="07D9F78D" w14:textId="77777777" w:rsidR="00B44408" w:rsidRDefault="00000000">
      <w:pPr>
        <w:ind w:firstLine="560"/>
        <w:rPr>
          <w:sz w:val="28"/>
        </w:rPr>
      </w:pPr>
      <w:r>
        <w:rPr>
          <w:rFonts w:hint="eastAsia"/>
          <w:sz w:val="28"/>
        </w:rPr>
        <w:t>指导教师：</w:t>
      </w:r>
      <w:r>
        <w:rPr>
          <w:sz w:val="28"/>
        </w:rPr>
        <w:t xml:space="preserve"> </w:t>
      </w:r>
    </w:p>
    <w:p w14:paraId="4FFA9C5C" w14:textId="77777777" w:rsidR="00B44408" w:rsidRDefault="00000000">
      <w:pPr>
        <w:ind w:firstLineChars="0" w:firstLine="0"/>
        <w:rPr>
          <w:sz w:val="28"/>
        </w:rPr>
      </w:pPr>
      <w:r>
        <w:rPr>
          <w:rFonts w:hint="eastAsia"/>
          <w:sz w:val="28"/>
        </w:rPr>
        <w:t xml:space="preserve"> </w:t>
      </w:r>
      <w:r>
        <w:rPr>
          <w:sz w:val="28"/>
        </w:rPr>
        <w:t xml:space="preserve">   </w:t>
      </w:r>
      <w:r>
        <w:rPr>
          <w:rFonts w:hint="eastAsia"/>
          <w:sz w:val="28"/>
        </w:rPr>
        <w:t>学位类别：工程硕士</w:t>
      </w:r>
    </w:p>
    <w:p w14:paraId="5C4D61D7" w14:textId="77777777" w:rsidR="00B44408" w:rsidRDefault="00000000">
      <w:pPr>
        <w:ind w:firstLineChars="0" w:firstLine="0"/>
        <w:rPr>
          <w:sz w:val="28"/>
        </w:rPr>
      </w:pPr>
      <w:r>
        <w:rPr>
          <w:rFonts w:hint="eastAsia"/>
          <w:sz w:val="28"/>
        </w:rPr>
        <w:t xml:space="preserve"> </w:t>
      </w:r>
      <w:r>
        <w:rPr>
          <w:sz w:val="28"/>
        </w:rPr>
        <w:t xml:space="preserve">   </w:t>
      </w:r>
      <w:r>
        <w:rPr>
          <w:rFonts w:hint="eastAsia"/>
          <w:sz w:val="28"/>
        </w:rPr>
        <w:t>答辩日期：</w:t>
      </w:r>
      <w:r>
        <w:rPr>
          <w:sz w:val="28"/>
        </w:rPr>
        <w:t>202</w:t>
      </w:r>
      <w:r>
        <w:rPr>
          <w:rFonts w:hint="eastAsia"/>
          <w:sz w:val="28"/>
        </w:rPr>
        <w:t>4</w:t>
      </w:r>
      <w:r>
        <w:rPr>
          <w:rFonts w:hint="eastAsia"/>
          <w:sz w:val="28"/>
        </w:rPr>
        <w:t>年</w:t>
      </w:r>
      <w:r>
        <w:rPr>
          <w:rFonts w:hint="eastAsia"/>
          <w:sz w:val="28"/>
        </w:rPr>
        <w:t xml:space="preserve">   </w:t>
      </w:r>
      <w:r>
        <w:rPr>
          <w:sz w:val="28"/>
        </w:rPr>
        <w:t xml:space="preserve"> </w:t>
      </w:r>
      <w:r>
        <w:rPr>
          <w:rFonts w:hint="eastAsia"/>
          <w:sz w:val="28"/>
        </w:rPr>
        <w:t>月</w:t>
      </w:r>
      <w:r>
        <w:rPr>
          <w:rFonts w:hint="eastAsia"/>
          <w:sz w:val="28"/>
        </w:rPr>
        <w:t xml:space="preserve">  </w:t>
      </w:r>
      <w:r>
        <w:rPr>
          <w:rFonts w:hint="eastAsia"/>
          <w:sz w:val="28"/>
        </w:rPr>
        <w:t>日</w:t>
      </w:r>
    </w:p>
    <w:p w14:paraId="1FAF6EF1" w14:textId="77777777" w:rsidR="00B44408" w:rsidRDefault="00B44408">
      <w:pPr>
        <w:ind w:firstLineChars="0" w:firstLine="0"/>
      </w:pPr>
    </w:p>
    <w:p w14:paraId="283FD45E" w14:textId="77777777" w:rsidR="00B44408" w:rsidRDefault="00B44408">
      <w:pPr>
        <w:ind w:firstLineChars="0" w:firstLine="0"/>
      </w:pPr>
    </w:p>
    <w:p w14:paraId="33C2D232" w14:textId="77777777" w:rsidR="00B44408" w:rsidRDefault="00B44408">
      <w:pPr>
        <w:ind w:firstLineChars="0" w:firstLine="0"/>
      </w:pPr>
    </w:p>
    <w:p w14:paraId="54069CE8" w14:textId="77777777" w:rsidR="00B44408" w:rsidRDefault="00B44408">
      <w:pPr>
        <w:ind w:right="-511" w:firstLineChars="0" w:firstLine="0"/>
      </w:pPr>
    </w:p>
    <w:p w14:paraId="1CBE5AD5" w14:textId="77777777" w:rsidR="00B44408" w:rsidRDefault="00B44408">
      <w:pPr>
        <w:ind w:right="-511" w:firstLineChars="0" w:firstLine="0"/>
      </w:pPr>
    </w:p>
    <w:p w14:paraId="4DAF5C18" w14:textId="77777777" w:rsidR="00B44408" w:rsidRDefault="00B44408">
      <w:pPr>
        <w:ind w:right="-511" w:firstLineChars="0" w:firstLine="0"/>
        <w:rPr>
          <w:sz w:val="28"/>
        </w:rPr>
      </w:pPr>
    </w:p>
    <w:p w14:paraId="5B6CDFD5" w14:textId="77777777" w:rsidR="00B44408" w:rsidRDefault="00000000">
      <w:pPr>
        <w:widowControl/>
        <w:spacing w:line="240" w:lineRule="auto"/>
        <w:ind w:firstLineChars="0" w:firstLine="0"/>
        <w:jc w:val="left"/>
        <w:rPr>
          <w:sz w:val="28"/>
        </w:rPr>
      </w:pPr>
      <w:r>
        <w:rPr>
          <w:sz w:val="28"/>
        </w:rPr>
        <w:br w:type="page"/>
      </w:r>
    </w:p>
    <w:p w14:paraId="7AD3C36B" w14:textId="77777777" w:rsidR="00B44408" w:rsidRDefault="00000000">
      <w:pPr>
        <w:ind w:right="-510" w:firstLineChars="0" w:firstLine="0"/>
        <w:jc w:val="center"/>
        <w:rPr>
          <w:sz w:val="32"/>
        </w:rPr>
      </w:pPr>
      <w:r>
        <w:rPr>
          <w:rFonts w:hint="eastAsia"/>
          <w:sz w:val="32"/>
        </w:rPr>
        <w:lastRenderedPageBreak/>
        <w:t>吉林大学硕士学位论文原创性声明</w:t>
      </w:r>
    </w:p>
    <w:p w14:paraId="28FCE64B" w14:textId="77777777" w:rsidR="00B44408" w:rsidRDefault="00B44408">
      <w:pPr>
        <w:ind w:right="-511" w:firstLine="640"/>
        <w:jc w:val="center"/>
        <w:rPr>
          <w:sz w:val="32"/>
        </w:rPr>
      </w:pPr>
    </w:p>
    <w:p w14:paraId="091B9FD8" w14:textId="77777777" w:rsidR="00B44408" w:rsidRDefault="00000000">
      <w:pPr>
        <w:pStyle w:val="31"/>
        <w:ind w:firstLineChars="200" w:firstLine="560"/>
        <w:rPr>
          <w:szCs w:val="28"/>
        </w:rPr>
      </w:pPr>
      <w:r>
        <w:rPr>
          <w:rFonts w:hint="eastAsia"/>
          <w:szCs w:val="28"/>
        </w:rPr>
        <w:t>本人郑重声明：所呈交学位论文，是本人在指导教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03CFD7B9" w14:textId="77777777" w:rsidR="00B44408" w:rsidRDefault="00B44408">
      <w:pPr>
        <w:ind w:right="-511" w:firstLineChars="0" w:firstLine="0"/>
        <w:rPr>
          <w:sz w:val="28"/>
        </w:rPr>
      </w:pPr>
    </w:p>
    <w:p w14:paraId="579374CD" w14:textId="77777777" w:rsidR="00B44408" w:rsidRDefault="00000000">
      <w:pPr>
        <w:ind w:right="-511" w:firstLine="560"/>
        <w:rPr>
          <w:sz w:val="28"/>
        </w:rPr>
      </w:pPr>
      <w:r>
        <w:rPr>
          <w:rFonts w:hint="eastAsia"/>
          <w:sz w:val="28"/>
        </w:rPr>
        <w:t xml:space="preserve">                     </w:t>
      </w:r>
      <w:r>
        <w:rPr>
          <w:rFonts w:hint="eastAsia"/>
          <w:sz w:val="28"/>
        </w:rPr>
        <w:t>学位论文作者签名：</w:t>
      </w:r>
    </w:p>
    <w:p w14:paraId="4EF4B6D6" w14:textId="77777777" w:rsidR="00B44408" w:rsidRDefault="00000000">
      <w:pPr>
        <w:ind w:right="-511" w:firstLine="560"/>
        <w:rPr>
          <w:sz w:val="28"/>
        </w:rPr>
      </w:pPr>
      <w:r>
        <w:rPr>
          <w:sz w:val="28"/>
        </w:rPr>
        <w:tab/>
      </w:r>
      <w:r>
        <w:rPr>
          <w:sz w:val="28"/>
        </w:rPr>
        <w:tab/>
      </w:r>
      <w:r>
        <w:rPr>
          <w:sz w:val="28"/>
        </w:rPr>
        <w:tab/>
      </w:r>
      <w:r>
        <w:rPr>
          <w:sz w:val="28"/>
        </w:rPr>
        <w:tab/>
      </w:r>
      <w:r>
        <w:rPr>
          <w:sz w:val="28"/>
        </w:rPr>
        <w:tab/>
      </w:r>
      <w:r>
        <w:rPr>
          <w:sz w:val="28"/>
        </w:rPr>
        <w:tab/>
      </w:r>
      <w:r>
        <w:rPr>
          <w:sz w:val="28"/>
        </w:rPr>
        <w:tab/>
        <w:t xml:space="preserve"> </w:t>
      </w:r>
      <w:r>
        <w:rPr>
          <w:rFonts w:hint="eastAsia"/>
          <w:sz w:val="28"/>
        </w:rPr>
        <w:t>日期：</w:t>
      </w:r>
      <w:r>
        <w:rPr>
          <w:rFonts w:hint="eastAsia"/>
          <w:sz w:val="28"/>
        </w:rPr>
        <w:t xml:space="preserve">   </w:t>
      </w:r>
      <w:r>
        <w:rPr>
          <w:sz w:val="28"/>
        </w:rPr>
        <w:t>2024</w:t>
      </w:r>
      <w:r>
        <w:rPr>
          <w:rFonts w:hint="eastAsia"/>
          <w:sz w:val="28"/>
        </w:rPr>
        <w:t>年</w:t>
      </w:r>
      <w:r>
        <w:rPr>
          <w:rFonts w:hint="eastAsia"/>
          <w:sz w:val="28"/>
        </w:rPr>
        <w:t xml:space="preserve">  </w:t>
      </w:r>
      <w:r>
        <w:rPr>
          <w:sz w:val="28"/>
        </w:rPr>
        <w:t>5</w:t>
      </w:r>
      <w:r>
        <w:rPr>
          <w:rFonts w:hint="eastAsia"/>
          <w:sz w:val="28"/>
        </w:rPr>
        <w:t xml:space="preserve">  </w:t>
      </w:r>
      <w:r>
        <w:rPr>
          <w:rFonts w:hint="eastAsia"/>
          <w:sz w:val="28"/>
        </w:rPr>
        <w:t>月</w:t>
      </w:r>
      <w:r>
        <w:rPr>
          <w:rFonts w:hint="eastAsia"/>
          <w:sz w:val="28"/>
        </w:rPr>
        <w:t xml:space="preserve">  </w:t>
      </w:r>
      <w:r>
        <w:rPr>
          <w:rFonts w:hint="eastAsia"/>
          <w:sz w:val="28"/>
        </w:rPr>
        <w:t>日</w:t>
      </w:r>
    </w:p>
    <w:p w14:paraId="1D170BD5" w14:textId="77777777" w:rsidR="00B44408" w:rsidRDefault="00B44408">
      <w:pPr>
        <w:ind w:right="-511" w:firstLine="560"/>
        <w:rPr>
          <w:sz w:val="28"/>
        </w:rPr>
      </w:pPr>
    </w:p>
    <w:p w14:paraId="182DA6EC" w14:textId="77777777" w:rsidR="00B44408" w:rsidRDefault="00B44408">
      <w:pPr>
        <w:ind w:right="-511" w:firstLine="560"/>
        <w:rPr>
          <w:sz w:val="28"/>
        </w:rPr>
      </w:pPr>
    </w:p>
    <w:p w14:paraId="2A697C95" w14:textId="77777777" w:rsidR="00B44408" w:rsidRDefault="00B44408">
      <w:pPr>
        <w:ind w:right="-511" w:firstLine="560"/>
        <w:rPr>
          <w:sz w:val="28"/>
        </w:rPr>
      </w:pPr>
    </w:p>
    <w:p w14:paraId="2BDD3998" w14:textId="77777777" w:rsidR="00B44408" w:rsidRDefault="00B44408">
      <w:pPr>
        <w:tabs>
          <w:tab w:val="left" w:pos="1370"/>
        </w:tabs>
        <w:ind w:firstLine="560"/>
        <w:rPr>
          <w:sz w:val="28"/>
          <w:shd w:val="pct10" w:color="auto" w:fill="FFFFFF"/>
        </w:rPr>
      </w:pPr>
    </w:p>
    <w:p w14:paraId="60F75169" w14:textId="77777777" w:rsidR="00B44408" w:rsidRDefault="00B44408">
      <w:pPr>
        <w:tabs>
          <w:tab w:val="left" w:pos="1370"/>
        </w:tabs>
        <w:ind w:firstLine="560"/>
        <w:rPr>
          <w:sz w:val="28"/>
          <w:shd w:val="pct10" w:color="auto" w:fill="FFFFFF"/>
        </w:rPr>
      </w:pPr>
    </w:p>
    <w:p w14:paraId="0AFB1725" w14:textId="77777777" w:rsidR="00B44408" w:rsidRDefault="00B44408">
      <w:pPr>
        <w:tabs>
          <w:tab w:val="left" w:pos="1370"/>
        </w:tabs>
        <w:ind w:firstLine="560"/>
        <w:rPr>
          <w:sz w:val="28"/>
          <w:shd w:val="pct10" w:color="auto" w:fill="FFFFFF"/>
        </w:rPr>
      </w:pPr>
    </w:p>
    <w:p w14:paraId="5DB38C6E" w14:textId="77777777" w:rsidR="00B44408" w:rsidRDefault="00B44408">
      <w:pPr>
        <w:tabs>
          <w:tab w:val="left" w:pos="1370"/>
        </w:tabs>
        <w:ind w:firstLine="560"/>
        <w:rPr>
          <w:sz w:val="28"/>
          <w:shd w:val="pct10" w:color="auto" w:fill="FFFFFF"/>
        </w:rPr>
      </w:pPr>
    </w:p>
    <w:p w14:paraId="4C1F3552" w14:textId="77777777" w:rsidR="00B44408" w:rsidRDefault="00B44408">
      <w:pPr>
        <w:tabs>
          <w:tab w:val="left" w:pos="1370"/>
        </w:tabs>
        <w:ind w:firstLine="560"/>
        <w:jc w:val="right"/>
        <w:rPr>
          <w:sz w:val="28"/>
          <w:shd w:val="pct10" w:color="auto" w:fill="FFFFFF"/>
        </w:rPr>
      </w:pPr>
    </w:p>
    <w:p w14:paraId="644D7110" w14:textId="77777777" w:rsidR="00B44408" w:rsidRDefault="00B44408">
      <w:pPr>
        <w:tabs>
          <w:tab w:val="left" w:pos="1370"/>
        </w:tabs>
        <w:ind w:firstLineChars="0" w:firstLine="0"/>
        <w:rPr>
          <w:sz w:val="28"/>
          <w:shd w:val="pct10" w:color="auto" w:fill="FFFFFF"/>
        </w:rPr>
      </w:pPr>
    </w:p>
    <w:p w14:paraId="09F770B2" w14:textId="77777777" w:rsidR="00B44408" w:rsidRDefault="00B44408">
      <w:pPr>
        <w:tabs>
          <w:tab w:val="left" w:pos="1370"/>
        </w:tabs>
        <w:ind w:firstLineChars="0" w:firstLine="0"/>
        <w:rPr>
          <w:sz w:val="28"/>
          <w:shd w:val="pct10" w:color="auto" w:fill="FFFFFF"/>
        </w:rPr>
      </w:pPr>
    </w:p>
    <w:p w14:paraId="74AB1622" w14:textId="77777777" w:rsidR="00B44408" w:rsidRDefault="00B44408">
      <w:pPr>
        <w:ind w:right="-510" w:firstLineChars="0" w:firstLine="0"/>
        <w:jc w:val="center"/>
        <w:rPr>
          <w:sz w:val="32"/>
        </w:rPr>
      </w:pPr>
    </w:p>
    <w:p w14:paraId="627CFC67" w14:textId="77777777" w:rsidR="00B44408" w:rsidRDefault="00B44408">
      <w:pPr>
        <w:ind w:right="-510" w:firstLineChars="0" w:firstLine="0"/>
        <w:jc w:val="center"/>
        <w:rPr>
          <w:sz w:val="32"/>
        </w:rPr>
      </w:pPr>
    </w:p>
    <w:p w14:paraId="6FEBE464" w14:textId="77777777" w:rsidR="00B44408" w:rsidRDefault="00000000">
      <w:pPr>
        <w:ind w:right="-510" w:firstLineChars="0" w:firstLine="0"/>
        <w:jc w:val="center"/>
        <w:rPr>
          <w:sz w:val="32"/>
        </w:rPr>
      </w:pPr>
      <w:r>
        <w:rPr>
          <w:rFonts w:hint="eastAsia"/>
          <w:sz w:val="32"/>
        </w:rPr>
        <w:lastRenderedPageBreak/>
        <w:t>关于学位论文使用授权的声明</w:t>
      </w:r>
    </w:p>
    <w:p w14:paraId="47A5BC86" w14:textId="77777777" w:rsidR="00B44408" w:rsidRDefault="00B44408">
      <w:pPr>
        <w:ind w:right="-511" w:firstLine="640"/>
        <w:jc w:val="center"/>
        <w:rPr>
          <w:rFonts w:ascii="宋体" w:hAnsi="宋体"/>
          <w:sz w:val="32"/>
        </w:rPr>
      </w:pPr>
    </w:p>
    <w:p w14:paraId="3C3E459C" w14:textId="77777777" w:rsidR="00B44408" w:rsidRDefault="00000000">
      <w:pPr>
        <w:ind w:firstLine="560"/>
        <w:rPr>
          <w:sz w:val="28"/>
        </w:rPr>
      </w:pPr>
      <w:r>
        <w:rPr>
          <w:rFonts w:hint="eastAsia"/>
          <w:sz w:val="28"/>
        </w:rPr>
        <w:t>本人完全了解吉林大学有关保留、使用学位论文的规定，同意吉林大学保留或向国家有关部门或机构送交论文的复印件和电子版，允许论文被查阅和借阅；本人授权吉林大学可以将本学位论文的全部或部分内容编入有关数据库进行检索，可以采用影印、缩印或其他复制手段保存论文和汇编本学位论文。</w:t>
      </w:r>
    </w:p>
    <w:p w14:paraId="3C013ED9" w14:textId="07676B74" w:rsidR="00B44408" w:rsidRDefault="00000000">
      <w:pPr>
        <w:ind w:left="1" w:rightChars="-126" w:right="-302" w:firstLine="560"/>
        <w:rPr>
          <w:rFonts w:ascii="宋体" w:hAnsi="宋体"/>
          <w:sz w:val="28"/>
        </w:rPr>
      </w:pPr>
      <w:r>
        <w:rPr>
          <w:rFonts w:ascii="宋体" w:hAnsi="宋体"/>
          <w:sz w:val="28"/>
        </w:rPr>
        <w:br/>
      </w:r>
      <w:r>
        <w:rPr>
          <w:rFonts w:ascii="宋体" w:hAnsi="宋体"/>
          <w:sz w:val="28"/>
        </w:rPr>
        <w:tab/>
        <w:t>论文级别：</w:t>
      </w:r>
      <w:r>
        <w:rPr>
          <w:rFonts w:ascii="宋体" w:hAnsi="宋体"/>
          <w:color w:val="000000" w:themeColor="text1"/>
          <w:sz w:val="28"/>
        </w:rPr>
        <w:sym w:font="Wingdings 2" w:char="F0A2"/>
      </w:r>
      <w:r>
        <w:rPr>
          <w:rFonts w:ascii="宋体" w:hAnsi="宋体"/>
          <w:sz w:val="28"/>
        </w:rPr>
        <w:t xml:space="preserve">硕士 □博士 </w:t>
      </w:r>
      <w:r>
        <w:rPr>
          <w:rFonts w:ascii="宋体" w:hAnsi="宋体"/>
          <w:sz w:val="28"/>
        </w:rPr>
        <w:br/>
      </w:r>
      <w:r>
        <w:rPr>
          <w:rFonts w:ascii="宋体" w:hAnsi="宋体"/>
          <w:sz w:val="28"/>
        </w:rPr>
        <w:tab/>
        <w:t xml:space="preserve">学科专业： </w:t>
      </w:r>
      <w:r>
        <w:rPr>
          <w:rFonts w:ascii="宋体" w:hAnsi="宋体" w:hint="eastAsia"/>
          <w:sz w:val="28"/>
        </w:rPr>
        <w:t>计算机技术</w:t>
      </w:r>
      <w:r>
        <w:rPr>
          <w:rFonts w:ascii="宋体" w:hAnsi="宋体"/>
          <w:sz w:val="28"/>
        </w:rPr>
        <w:br/>
      </w:r>
      <w:r>
        <w:rPr>
          <w:rFonts w:ascii="宋体" w:hAnsi="宋体"/>
          <w:sz w:val="28"/>
        </w:rPr>
        <w:tab/>
        <w:t xml:space="preserve">论文题目： </w:t>
      </w:r>
      <w:r w:rsidR="00FA1CDB">
        <w:rPr>
          <w:rFonts w:ascii="宋体" w:hAnsi="宋体" w:hint="eastAsia"/>
          <w:sz w:val="28"/>
        </w:rPr>
        <w:t>复杂系统动力学学习及影响因素分析</w:t>
      </w:r>
    </w:p>
    <w:p w14:paraId="16D4E81F" w14:textId="77777777" w:rsidR="00B44408" w:rsidRDefault="00000000">
      <w:pPr>
        <w:ind w:left="1" w:rightChars="-126" w:right="-302" w:firstLineChars="0" w:firstLine="0"/>
        <w:rPr>
          <w:rFonts w:ascii="宋体" w:hAnsi="宋体"/>
          <w:sz w:val="28"/>
        </w:rPr>
      </w:pPr>
      <w:r>
        <w:rPr>
          <w:rFonts w:ascii="宋体" w:hAnsi="宋体"/>
          <w:sz w:val="28"/>
        </w:rPr>
        <w:tab/>
        <w:t xml:space="preserve">作者签名： </w:t>
      </w:r>
      <w:r>
        <w:rPr>
          <w:rFonts w:ascii="宋体" w:hAnsi="宋体" w:hint="eastAsia"/>
          <w:sz w:val="28"/>
        </w:rPr>
        <w:t xml:space="preserve">　　　　 </w:t>
      </w:r>
      <w:r>
        <w:rPr>
          <w:rFonts w:ascii="宋体" w:hAnsi="宋体"/>
          <w:sz w:val="28"/>
        </w:rPr>
        <w:t xml:space="preserve">       指导教师签名： </w:t>
      </w:r>
      <w:r>
        <w:rPr>
          <w:rFonts w:ascii="宋体" w:hAnsi="宋体"/>
          <w:sz w:val="28"/>
        </w:rPr>
        <w:br/>
      </w:r>
      <w:r>
        <w:rPr>
          <w:rFonts w:ascii="宋体" w:hAnsi="宋体"/>
          <w:sz w:val="28"/>
        </w:rPr>
        <w:tab/>
      </w:r>
    </w:p>
    <w:p w14:paraId="00D9A636" w14:textId="77777777" w:rsidR="00B44408" w:rsidRDefault="00000000">
      <w:pPr>
        <w:ind w:left="1" w:rightChars="-126" w:right="-302" w:firstLineChars="0" w:firstLine="0"/>
        <w:rPr>
          <w:rFonts w:ascii="宋体" w:hAnsi="宋体"/>
          <w:sz w:val="28"/>
        </w:rPr>
      </w:pPr>
      <w:r>
        <w:rPr>
          <w:rFonts w:ascii="宋体" w:hAnsi="宋体" w:hint="eastAsia"/>
          <w:sz w:val="28"/>
        </w:rPr>
        <w:t xml:space="preserve">　　　　　　　　　　　　　　　　　　　2</w:t>
      </w:r>
      <w:r>
        <w:rPr>
          <w:rFonts w:ascii="宋体" w:hAnsi="宋体"/>
          <w:sz w:val="28"/>
        </w:rPr>
        <w:t>02</w:t>
      </w:r>
      <w:r>
        <w:rPr>
          <w:rFonts w:ascii="宋体" w:hAnsi="宋体" w:hint="eastAsia"/>
          <w:sz w:val="28"/>
        </w:rPr>
        <w:t>4</w:t>
      </w:r>
      <w:r>
        <w:rPr>
          <w:rFonts w:ascii="宋体" w:hAnsi="宋体"/>
          <w:sz w:val="28"/>
        </w:rPr>
        <w:t>年   月</w:t>
      </w:r>
      <w:r>
        <w:rPr>
          <w:rFonts w:ascii="宋体" w:hAnsi="宋体" w:hint="eastAsia"/>
          <w:sz w:val="28"/>
        </w:rPr>
        <w:t xml:space="preserve"> </w:t>
      </w:r>
      <w:r>
        <w:rPr>
          <w:rFonts w:ascii="宋体" w:hAnsi="宋体"/>
          <w:sz w:val="28"/>
        </w:rPr>
        <w:t xml:space="preserve">日 </w:t>
      </w:r>
      <w:r>
        <w:rPr>
          <w:rFonts w:ascii="宋体" w:hAnsi="宋体"/>
          <w:sz w:val="28"/>
        </w:rPr>
        <w:br/>
      </w:r>
      <w:r>
        <w:rPr>
          <w:rFonts w:ascii="宋体" w:hAnsi="宋体"/>
          <w:sz w:val="28"/>
        </w:rPr>
        <w:tab/>
        <w:t xml:space="preserve">作者联系地址（邮编）： </w:t>
      </w:r>
      <w:r>
        <w:rPr>
          <w:rFonts w:ascii="宋体" w:hAnsi="宋体" w:hint="eastAsia"/>
          <w:sz w:val="28"/>
        </w:rPr>
        <w:t>吉林大学计算机科学与技术学院，130012</w:t>
      </w:r>
      <w:r>
        <w:rPr>
          <w:rFonts w:ascii="宋体" w:hAnsi="宋体"/>
          <w:sz w:val="28"/>
        </w:rPr>
        <w:br/>
      </w:r>
      <w:r>
        <w:rPr>
          <w:rFonts w:ascii="宋体" w:hAnsi="宋体"/>
          <w:sz w:val="28"/>
        </w:rPr>
        <w:tab/>
        <w:t>作者联系电话：</w:t>
      </w:r>
    </w:p>
    <w:p w14:paraId="38CA1AE4" w14:textId="77777777" w:rsidR="00B44408" w:rsidRDefault="00B44408">
      <w:pPr>
        <w:ind w:firstLine="480"/>
      </w:pPr>
    </w:p>
    <w:p w14:paraId="3C767C4A" w14:textId="77777777" w:rsidR="00B44408" w:rsidRDefault="00B44408">
      <w:pPr>
        <w:widowControl/>
        <w:spacing w:line="240" w:lineRule="auto"/>
        <w:ind w:firstLineChars="0" w:firstLine="0"/>
        <w:jc w:val="left"/>
        <w:sectPr w:rsidR="00B44408" w:rsidSect="0074024C">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p>
    <w:p w14:paraId="288AF18F" w14:textId="77777777" w:rsidR="00B44408" w:rsidRDefault="00B44408">
      <w:pPr>
        <w:widowControl/>
        <w:spacing w:line="240" w:lineRule="auto"/>
        <w:ind w:firstLineChars="0" w:firstLine="0"/>
        <w:jc w:val="left"/>
        <w:sectPr w:rsidR="00B44408" w:rsidSect="0074024C">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440" w:right="1800" w:bottom="1440" w:left="1800" w:header="851" w:footer="992" w:gutter="0"/>
          <w:pgNumType w:fmt="upperRoman" w:start="1"/>
          <w:cols w:space="425"/>
          <w:docGrid w:type="lines" w:linePitch="312"/>
        </w:sectPr>
      </w:pPr>
    </w:p>
    <w:p w14:paraId="7561CA25" w14:textId="77777777" w:rsidR="00B44408" w:rsidRDefault="00000000">
      <w:pPr>
        <w:spacing w:line="360" w:lineRule="auto"/>
        <w:ind w:firstLineChars="0" w:firstLine="0"/>
        <w:jc w:val="center"/>
        <w:rPr>
          <w:b/>
          <w:bCs/>
          <w:sz w:val="32"/>
          <w:szCs w:val="32"/>
        </w:rPr>
      </w:pPr>
      <w:r>
        <w:rPr>
          <w:rFonts w:hint="eastAsia"/>
          <w:b/>
          <w:bCs/>
          <w:sz w:val="32"/>
          <w:szCs w:val="32"/>
        </w:rPr>
        <w:lastRenderedPageBreak/>
        <w:t>摘</w:t>
      </w:r>
      <w:r>
        <w:rPr>
          <w:rFonts w:hint="eastAsia"/>
          <w:b/>
          <w:bCs/>
          <w:sz w:val="32"/>
          <w:szCs w:val="32"/>
        </w:rPr>
        <w:t xml:space="preserve"> </w:t>
      </w:r>
      <w:r>
        <w:rPr>
          <w:b/>
          <w:bCs/>
          <w:sz w:val="32"/>
          <w:szCs w:val="32"/>
        </w:rPr>
        <w:t xml:space="preserve"> </w:t>
      </w:r>
      <w:r>
        <w:rPr>
          <w:rFonts w:hint="eastAsia"/>
          <w:b/>
          <w:bCs/>
          <w:sz w:val="32"/>
          <w:szCs w:val="32"/>
        </w:rPr>
        <w:t>要</w:t>
      </w:r>
    </w:p>
    <w:p w14:paraId="4394ED6B" w14:textId="0F81190E" w:rsidR="00B44408" w:rsidRDefault="00FA1CDB">
      <w:pPr>
        <w:spacing w:line="360" w:lineRule="auto"/>
        <w:ind w:firstLineChars="0" w:firstLine="0"/>
        <w:jc w:val="center"/>
        <w:rPr>
          <w:rFonts w:ascii="宋体" w:hAnsi="宋体"/>
          <w:b/>
          <w:bCs/>
          <w:sz w:val="28"/>
          <w:szCs w:val="28"/>
        </w:rPr>
      </w:pPr>
      <w:r>
        <w:rPr>
          <w:rFonts w:ascii="宋体" w:hAnsi="宋体" w:hint="eastAsia"/>
          <w:b/>
          <w:bCs/>
          <w:sz w:val="28"/>
          <w:szCs w:val="28"/>
        </w:rPr>
        <w:t>复杂系统动力学学习及影响因素分析</w:t>
      </w:r>
    </w:p>
    <w:p w14:paraId="43650500" w14:textId="77777777" w:rsidR="00B44408" w:rsidRDefault="00B44408">
      <w:pPr>
        <w:spacing w:line="360" w:lineRule="auto"/>
        <w:ind w:firstLine="480"/>
        <w:rPr>
          <w:rFonts w:hint="eastAsia"/>
        </w:rPr>
      </w:pPr>
    </w:p>
    <w:p w14:paraId="12D8D738" w14:textId="43A8A060" w:rsidR="00B44408" w:rsidRDefault="00000000" w:rsidP="004805E6">
      <w:pPr>
        <w:spacing w:line="360" w:lineRule="auto"/>
        <w:ind w:firstLineChars="0" w:firstLine="480"/>
      </w:pPr>
      <w:r>
        <w:rPr>
          <w:rFonts w:hint="eastAsia"/>
        </w:rPr>
        <w:t>在现实世界中，众多复杂系统如人类大脑、生态环境、基因调控网络以及社交媒体网络等，常常通过复杂网络的模型来进行模拟。在复杂系统研究领域，跨环境学习的有效性与准确预测复杂系统未来状态的能力，一直是学术界和实践领域所关注的重点。传统模型在处理跨环境学习时往往</w:t>
      </w:r>
      <w:ins w:id="0" w:author="yang" w:date="2024-05-07T14:18:00Z">
        <w:r w:rsidR="00E907E2">
          <w:rPr>
            <w:rFonts w:hint="eastAsia"/>
          </w:rPr>
          <w:t>存在</w:t>
        </w:r>
      </w:ins>
      <w:del w:id="1" w:author="yang" w:date="2024-05-07T14:18:00Z">
        <w:r w:rsidDel="00E907E2">
          <w:rPr>
            <w:rFonts w:hint="eastAsia"/>
          </w:rPr>
          <w:delText>遇到</w:delText>
        </w:r>
      </w:del>
      <w:r>
        <w:rPr>
          <w:rFonts w:hint="eastAsia"/>
        </w:rPr>
        <w:t>准确度不足或无法有效适应环境变化的问题，</w:t>
      </w:r>
      <w:del w:id="2" w:author="yang" w:date="2024-05-07T14:17:00Z">
        <w:r w:rsidR="004805E6" w:rsidDel="00E907E2">
          <w:rPr>
            <w:rFonts w:hint="eastAsia"/>
          </w:rPr>
          <w:delText>无法</w:delText>
        </w:r>
        <w:r w:rsidR="004805E6" w:rsidRPr="004805E6" w:rsidDel="00E907E2">
          <w:delText>识别并抽象出环境间的共通特征，</w:delText>
        </w:r>
      </w:del>
      <w:r>
        <w:rPr>
          <w:rFonts w:hint="eastAsia"/>
        </w:rPr>
        <w:t>这限制了它们在复杂系统预测与分析上的应用。此外，现有研究很少深入探讨</w:t>
      </w:r>
      <w:del w:id="3" w:author="yang" w:date="2024-05-07T14:36:00Z">
        <w:r w:rsidDel="00E328CB">
          <w:rPr>
            <w:rFonts w:hint="eastAsia"/>
          </w:rPr>
          <w:delText>数据采样</w:delText>
        </w:r>
      </w:del>
      <w:ins w:id="4" w:author="yang" w:date="2024-05-07T14:36:00Z">
        <w:r w:rsidR="00E328CB">
          <w:rPr>
            <w:rFonts w:hint="eastAsia"/>
          </w:rPr>
          <w:t>输入数据</w:t>
        </w:r>
      </w:ins>
      <w:r>
        <w:rPr>
          <w:rFonts w:hint="eastAsia"/>
        </w:rPr>
        <w:t>和复杂网络固有属性</w:t>
      </w:r>
      <w:ins w:id="5" w:author="yang" w:date="2024-05-07T14:18:00Z">
        <w:r w:rsidR="00E907E2">
          <w:rPr>
            <w:rFonts w:hint="eastAsia"/>
          </w:rPr>
          <w:t>等</w:t>
        </w:r>
      </w:ins>
      <w:r>
        <w:rPr>
          <w:rFonts w:hint="eastAsia"/>
        </w:rPr>
        <w:t>因素如何影响复杂系统动力学发现的可靠性。</w:t>
      </w:r>
    </w:p>
    <w:p w14:paraId="23C52F4D" w14:textId="199E7D80" w:rsidR="00B44408" w:rsidRDefault="00000000">
      <w:pPr>
        <w:spacing w:line="360" w:lineRule="auto"/>
        <w:ind w:firstLine="480"/>
      </w:pPr>
      <w:r>
        <w:rPr>
          <w:rFonts w:hint="eastAsia"/>
        </w:rPr>
        <w:t>针对以上问题，本文的主要贡献可以概括为以下两点：</w:t>
      </w:r>
    </w:p>
    <w:p w14:paraId="5EB45A0A" w14:textId="78B4F041" w:rsidR="00B44408" w:rsidRDefault="00000000">
      <w:pPr>
        <w:spacing w:line="360" w:lineRule="auto"/>
        <w:ind w:firstLine="480"/>
      </w:pPr>
      <w:r>
        <w:rPr>
          <w:rFonts w:hint="eastAsia"/>
        </w:rPr>
        <w:t xml:space="preserve">1. </w:t>
      </w:r>
      <w:r w:rsidR="004805E6">
        <w:rPr>
          <w:rFonts w:hint="eastAsia"/>
        </w:rPr>
        <w:t>提出了一种在复杂系统上进行跨环境学习的方法</w:t>
      </w:r>
      <w:r>
        <w:rPr>
          <w:rFonts w:hint="eastAsia"/>
        </w:rPr>
        <w:t>，</w:t>
      </w:r>
      <w:r w:rsidR="00CA0815">
        <w:rPr>
          <w:rFonts w:hint="eastAsia"/>
        </w:rPr>
        <w:t>首次</w:t>
      </w:r>
      <w:r>
        <w:rPr>
          <w:rFonts w:hint="eastAsia"/>
        </w:rPr>
        <w:t>将迁移学习中的领域自适应思想和神经常微分过程相结合，</w:t>
      </w:r>
      <w:r w:rsidR="004805E6">
        <w:rPr>
          <w:rFonts w:hint="eastAsia"/>
        </w:rPr>
        <w:t>以</w:t>
      </w:r>
      <w:r w:rsidR="004805E6">
        <w:rPr>
          <w:rFonts w:ascii="PingFangSC-Regular" w:hAnsi="PingFangSC-Regular" w:hint="eastAsia"/>
          <w:color w:val="333333"/>
          <w:sz w:val="21"/>
          <w:szCs w:val="21"/>
          <w:shd w:val="clear" w:color="auto" w:fill="F7F9FD"/>
        </w:rPr>
        <w:t>减</w:t>
      </w:r>
      <w:r w:rsidR="004805E6" w:rsidRPr="004805E6">
        <w:t>小源域与目标域之间的差距</w:t>
      </w:r>
      <w:r w:rsidR="004805E6">
        <w:rPr>
          <w:rFonts w:hint="eastAsia"/>
        </w:rPr>
        <w:t>，学习不同环境中复杂系统的内在共性，</w:t>
      </w:r>
      <w:r>
        <w:rPr>
          <w:rFonts w:hint="eastAsia"/>
        </w:rPr>
        <w:t>试验结果表明，相比较于现有模型</w:t>
      </w:r>
      <w:r w:rsidR="004805E6">
        <w:rPr>
          <w:rFonts w:hint="eastAsia"/>
        </w:rPr>
        <w:t>，</w:t>
      </w:r>
      <w:r>
        <w:rPr>
          <w:rFonts w:hint="eastAsia"/>
        </w:rPr>
        <w:t>该方法在拥有跨环境学习能力的同时对于复杂系统未来状态的预测也有更高的准确度。</w:t>
      </w:r>
    </w:p>
    <w:p w14:paraId="47EF0CE5" w14:textId="2552EAD6" w:rsidR="00B44408" w:rsidRDefault="00000000">
      <w:pPr>
        <w:spacing w:line="360" w:lineRule="auto"/>
        <w:ind w:firstLineChars="0" w:firstLine="480"/>
      </w:pPr>
      <w:r>
        <w:rPr>
          <w:rFonts w:hint="eastAsia"/>
        </w:rPr>
        <w:t xml:space="preserve">2. </w:t>
      </w:r>
      <w:r>
        <w:rPr>
          <w:rFonts w:hint="eastAsia"/>
        </w:rPr>
        <w:t>本研究深入探讨了包括数据采样时间范围、采样方法、初始状态分布在内的数据相关因素，以及节点数量、网络拓扑结构等复杂网络固有属性因素对复杂网络动力学发现结果的具体影响。并通过多种对照实验详细分析了这些不同因素对动力学发现可靠性的影响程度，以及产生影响的可能原因。</w:t>
      </w:r>
      <w:del w:id="6" w:author="yang" w:date="2024-05-07T14:35:00Z">
        <w:r w:rsidDel="002F22BD">
          <w:rPr>
            <w:rFonts w:hint="eastAsia"/>
          </w:rPr>
          <w:delText>该工作为未来的研究人员指明了研究复杂网络时需要注意的关键变量。</w:delText>
        </w:r>
      </w:del>
      <w:r>
        <w:t xml:space="preserve"> </w:t>
      </w:r>
    </w:p>
    <w:p w14:paraId="38CE902C" w14:textId="56B3A8A8" w:rsidR="00B44408" w:rsidRDefault="00000000">
      <w:pPr>
        <w:spacing w:line="360" w:lineRule="auto"/>
        <w:ind w:firstLineChars="0" w:firstLine="480"/>
        <w:rPr>
          <w:b/>
          <w:bCs/>
        </w:rPr>
      </w:pPr>
      <w:del w:id="7" w:author="yang" w:date="2024-05-07T11:29:00Z">
        <w:r w:rsidDel="0025174B">
          <w:rPr>
            <w:rFonts w:hint="eastAsia"/>
          </w:rPr>
          <w:delText>该</w:delText>
        </w:r>
      </w:del>
      <w:ins w:id="8" w:author="yang" w:date="2024-05-07T11:29:00Z">
        <w:r w:rsidR="008957F8" w:rsidRPr="008957F8">
          <w:rPr>
            <w:rFonts w:hint="eastAsia"/>
          </w:rPr>
          <w:t>该研究首次结合领域自适应技术和神经常微分过程，提出</w:t>
        </w:r>
      </w:ins>
      <w:ins w:id="9" w:author="yang" w:date="2024-05-07T14:36:00Z">
        <w:r w:rsidR="00747E92">
          <w:rPr>
            <w:rFonts w:hint="eastAsia"/>
          </w:rPr>
          <w:t>了</w:t>
        </w:r>
      </w:ins>
      <w:ins w:id="10" w:author="yang" w:date="2024-05-07T11:29:00Z">
        <w:r w:rsidR="008957F8" w:rsidRPr="008957F8">
          <w:rPr>
            <w:rFonts w:hint="eastAsia"/>
          </w:rPr>
          <w:t>一种新方法，</w:t>
        </w:r>
      </w:ins>
      <w:ins w:id="11" w:author="yang" w:date="2024-05-07T14:35:00Z">
        <w:r w:rsidR="00747E92" w:rsidRPr="008957F8">
          <w:rPr>
            <w:rFonts w:hint="eastAsia"/>
          </w:rPr>
          <w:t>并通过实验得到验证</w:t>
        </w:r>
        <w:r w:rsidR="00747E92">
          <w:rPr>
            <w:rFonts w:hint="eastAsia"/>
          </w:rPr>
          <w:t>该方法</w:t>
        </w:r>
      </w:ins>
      <w:ins w:id="12" w:author="yang" w:date="2024-05-07T11:29:00Z">
        <w:r w:rsidR="008957F8" w:rsidRPr="008957F8">
          <w:rPr>
            <w:rFonts w:hint="eastAsia"/>
          </w:rPr>
          <w:t>有效提升了跨环境复杂系统预测的准确性。研究还深入探讨了数据采样和网络属性对动力学分析的关键作用，在理论上和实践上为复杂网络动力学学习影响因素提供了实证基础</w:t>
        </w:r>
      </w:ins>
      <w:del w:id="13" w:author="yang" w:date="2024-05-07T11:29:00Z">
        <w:r w:rsidDel="008957F8">
          <w:rPr>
            <w:rFonts w:hint="eastAsia"/>
          </w:rPr>
          <w:delText>研究</w:delText>
        </w:r>
        <w:r w:rsidR="00CA0815" w:rsidDel="008957F8">
          <w:rPr>
            <w:rFonts w:hint="eastAsia"/>
          </w:rPr>
          <w:delText>首次</w:delText>
        </w:r>
        <w:r w:rsidDel="008957F8">
          <w:rPr>
            <w:rFonts w:hint="eastAsia"/>
          </w:rPr>
          <w:delText>提出了一种</w:delText>
        </w:r>
        <w:r w:rsidR="00CA0815" w:rsidDel="008957F8">
          <w:rPr>
            <w:rFonts w:hint="eastAsia"/>
          </w:rPr>
          <w:delText>领域自适应与神经常微分过程结合的</w:delText>
        </w:r>
        <w:r w:rsidDel="008957F8">
          <w:rPr>
            <w:rFonts w:hint="eastAsia"/>
          </w:rPr>
          <w:delText>跨环境学习方法，</w:delText>
        </w:r>
        <w:r w:rsidR="00CA0815" w:rsidDel="008957F8">
          <w:rPr>
            <w:rFonts w:hint="eastAsia"/>
          </w:rPr>
          <w:delText>并通过实验验证该方法</w:delText>
        </w:r>
        <w:r w:rsidDel="008957F8">
          <w:rPr>
            <w:rFonts w:hint="eastAsia"/>
          </w:rPr>
          <w:delText>有效提高了复杂系统预测的准确性</w:delText>
        </w:r>
        <w:r w:rsidR="007B6208" w:rsidDel="008957F8">
          <w:rPr>
            <w:rFonts w:hint="eastAsia"/>
          </w:rPr>
          <w:delText>。</w:delText>
        </w:r>
        <w:r w:rsidR="00EB03D9" w:rsidDel="008957F8">
          <w:rPr>
            <w:rFonts w:hint="eastAsia"/>
          </w:rPr>
          <w:delText>而后</w:delText>
        </w:r>
        <w:r w:rsidDel="008957F8">
          <w:rPr>
            <w:rFonts w:hint="eastAsia"/>
          </w:rPr>
          <w:delText>分析了数据采样和网络属性对动力学发现的关键影响因素</w:delText>
        </w:r>
        <w:r w:rsidR="00EB03D9" w:rsidDel="008957F8">
          <w:rPr>
            <w:rFonts w:hint="eastAsia"/>
          </w:rPr>
          <w:delText>，</w:delText>
        </w:r>
        <w:r w:rsidR="00E86FEB" w:rsidDel="008957F8">
          <w:rPr>
            <w:rFonts w:hint="eastAsia"/>
          </w:rPr>
          <w:delText>在</w:delText>
        </w:r>
        <w:r w:rsidR="00EB03D9" w:rsidRPr="00EB03D9" w:rsidDel="008957F8">
          <w:rPr>
            <w:rFonts w:hint="eastAsia"/>
          </w:rPr>
          <w:delText>理论层面拓宽了复杂网络动力学研究维度</w:delText>
        </w:r>
        <w:r w:rsidR="00E86FEB" w:rsidDel="008957F8">
          <w:rPr>
            <w:rFonts w:hint="eastAsia"/>
          </w:rPr>
          <w:delText>的同时</w:delText>
        </w:r>
        <w:r w:rsidR="00EB03D9" w:rsidRPr="00EB03D9" w:rsidDel="008957F8">
          <w:rPr>
            <w:rFonts w:hint="eastAsia"/>
          </w:rPr>
          <w:delText>，在应用层面为提升动力学模型的精确度与</w:delText>
        </w:r>
        <w:r w:rsidR="00430FF2" w:rsidDel="008957F8">
          <w:rPr>
            <w:rFonts w:hint="eastAsia"/>
          </w:rPr>
          <w:delText>可信</w:delText>
        </w:r>
        <w:r w:rsidR="00EB03D9" w:rsidRPr="00EB03D9" w:rsidDel="008957F8">
          <w:rPr>
            <w:rFonts w:hint="eastAsia"/>
          </w:rPr>
          <w:delText>度提供了坚实的实证基础</w:delText>
        </w:r>
      </w:del>
      <w:r w:rsidR="00EB03D9" w:rsidRPr="00EB03D9">
        <w:rPr>
          <w:rFonts w:hint="eastAsia"/>
        </w:rPr>
        <w:t>。</w:t>
      </w:r>
    </w:p>
    <w:p w14:paraId="677DBFCC" w14:textId="77777777" w:rsidR="00B44408" w:rsidRDefault="00B44408">
      <w:pPr>
        <w:widowControl/>
        <w:spacing w:line="360" w:lineRule="auto"/>
        <w:ind w:firstLineChars="0" w:firstLine="0"/>
        <w:jc w:val="left"/>
        <w:rPr>
          <w:ins w:id="14" w:author="yang" w:date="2024-05-07T14:35:00Z"/>
          <w:b/>
          <w:bCs/>
        </w:rPr>
      </w:pPr>
    </w:p>
    <w:p w14:paraId="4D3E158A" w14:textId="77777777" w:rsidR="00747E92" w:rsidRDefault="00747E92">
      <w:pPr>
        <w:widowControl/>
        <w:spacing w:line="360" w:lineRule="auto"/>
        <w:ind w:firstLineChars="0" w:firstLine="0"/>
        <w:jc w:val="left"/>
        <w:rPr>
          <w:ins w:id="15" w:author="yang" w:date="2024-05-07T14:35:00Z"/>
          <w:b/>
          <w:bCs/>
        </w:rPr>
      </w:pPr>
    </w:p>
    <w:p w14:paraId="6C0F3057" w14:textId="77777777" w:rsidR="00747E92" w:rsidRPr="000B78F9" w:rsidRDefault="00747E92">
      <w:pPr>
        <w:widowControl/>
        <w:spacing w:line="360" w:lineRule="auto"/>
        <w:ind w:firstLineChars="0" w:firstLine="0"/>
        <w:jc w:val="left"/>
        <w:rPr>
          <w:rFonts w:hint="eastAsia"/>
          <w:b/>
          <w:bCs/>
        </w:rPr>
      </w:pPr>
    </w:p>
    <w:p w14:paraId="5E33F0D1" w14:textId="77777777" w:rsidR="00B44408" w:rsidRDefault="00000000">
      <w:pPr>
        <w:widowControl/>
        <w:spacing w:line="360" w:lineRule="auto"/>
        <w:ind w:firstLineChars="0" w:firstLine="0"/>
        <w:jc w:val="left"/>
        <w:rPr>
          <w:b/>
          <w:bCs/>
        </w:rPr>
      </w:pPr>
      <w:r>
        <w:rPr>
          <w:rFonts w:hint="eastAsia"/>
          <w:b/>
          <w:bCs/>
        </w:rPr>
        <w:t>关键词：</w:t>
      </w:r>
    </w:p>
    <w:p w14:paraId="09AA577F" w14:textId="77777777" w:rsidR="00B44408" w:rsidRDefault="00000000">
      <w:pPr>
        <w:spacing w:line="360" w:lineRule="auto"/>
        <w:ind w:firstLine="480"/>
      </w:pPr>
      <w:r>
        <w:rPr>
          <w:rFonts w:hint="eastAsia"/>
        </w:rPr>
        <w:t>复杂网络，时间序列数据，跨环境学习，动力学发现，符号回归</w:t>
      </w:r>
    </w:p>
    <w:p w14:paraId="66EB673F" w14:textId="77777777" w:rsidR="00B44408" w:rsidRDefault="00B44408">
      <w:pPr>
        <w:widowControl/>
        <w:spacing w:line="240" w:lineRule="auto"/>
        <w:ind w:firstLineChars="0" w:firstLine="0"/>
        <w:jc w:val="left"/>
        <w:sectPr w:rsidR="00B44408" w:rsidSect="0074024C">
          <w:headerReference w:type="default" r:id="rId22"/>
          <w:footerReference w:type="default" r:id="rId23"/>
          <w:pgSz w:w="11906" w:h="16838"/>
          <w:pgMar w:top="1440" w:right="1800" w:bottom="1440" w:left="1800" w:header="851" w:footer="992" w:gutter="0"/>
          <w:pgNumType w:fmt="upperRoman" w:start="1"/>
          <w:cols w:space="425"/>
          <w:docGrid w:type="lines" w:linePitch="312"/>
        </w:sectPr>
      </w:pPr>
    </w:p>
    <w:p w14:paraId="6FE4B9FE" w14:textId="77777777" w:rsidR="00B44408" w:rsidRDefault="00000000">
      <w:pPr>
        <w:spacing w:line="360" w:lineRule="auto"/>
        <w:ind w:firstLineChars="0" w:firstLine="0"/>
        <w:jc w:val="center"/>
        <w:rPr>
          <w:b/>
          <w:bCs/>
          <w:sz w:val="32"/>
          <w:szCs w:val="32"/>
        </w:rPr>
      </w:pPr>
      <w:r>
        <w:rPr>
          <w:rFonts w:hint="eastAsia"/>
          <w:b/>
          <w:bCs/>
          <w:sz w:val="32"/>
          <w:szCs w:val="32"/>
        </w:rPr>
        <w:lastRenderedPageBreak/>
        <w:t>Abstract</w:t>
      </w:r>
    </w:p>
    <w:p w14:paraId="34C04ADF" w14:textId="48F214D4" w:rsidR="00B44408" w:rsidRDefault="00FA1CDB">
      <w:pPr>
        <w:spacing w:line="360" w:lineRule="auto"/>
        <w:ind w:firstLineChars="0" w:firstLine="0"/>
        <w:jc w:val="center"/>
        <w:rPr>
          <w:rFonts w:cs="Times New Roman"/>
          <w:b/>
          <w:bCs/>
          <w:sz w:val="28"/>
          <w:szCs w:val="28"/>
        </w:rPr>
      </w:pPr>
      <w:r>
        <w:rPr>
          <w:rFonts w:cs="Times New Roman"/>
          <w:b/>
          <w:bCs/>
          <w:sz w:val="28"/>
          <w:szCs w:val="28"/>
        </w:rPr>
        <w:t>Learning Dynamics in Complex Systems and Analysis of Influencing Factors</w:t>
      </w:r>
      <w:r>
        <w:rPr>
          <w:rFonts w:cs="Times New Roman" w:hint="eastAsia"/>
          <w:b/>
          <w:bCs/>
          <w:sz w:val="28"/>
          <w:szCs w:val="28"/>
        </w:rPr>
        <w:t xml:space="preserve"> </w:t>
      </w:r>
    </w:p>
    <w:p w14:paraId="569B3D4D" w14:textId="28CCF404" w:rsidR="00E445F1" w:rsidRDefault="00E445F1" w:rsidP="00E445F1">
      <w:pPr>
        <w:widowControl/>
        <w:spacing w:line="360" w:lineRule="auto"/>
        <w:ind w:firstLineChars="0" w:firstLine="480"/>
        <w:jc w:val="left"/>
      </w:pPr>
      <w:r>
        <w:t>In the real world, myriad complex systems such as the human brain, ecological environments, gene regulatory networks, and social media networks are often modeled through the lens of complex networks. Within the realm of complex system dynamics research, the efficacy and accuracy in forecasting the future states of these systems across varying environments have remained focal points for both academia and practical applications. Conventional models frequently grapple with issues of inadequate accuracy or an inability to adapt effectively to environmental changes, failing to identify and abstract common features across environments. This limitation curtails their utility in predicting and analyzing complex systems. Moreover, existing studies seldom delve deeply into how factors like data sampling and inherent</w:t>
      </w:r>
      <w:r>
        <w:rPr>
          <w:rFonts w:hint="eastAsia"/>
        </w:rPr>
        <w:t xml:space="preserve"> </w:t>
      </w:r>
      <w:r>
        <w:t>properties of complex networks influence the reliability of uncovering the dynamics of such systems.</w:t>
      </w:r>
    </w:p>
    <w:p w14:paraId="1C8BA624" w14:textId="77777777" w:rsidR="00E445F1" w:rsidRDefault="00E445F1" w:rsidP="00E445F1">
      <w:pPr>
        <w:widowControl/>
        <w:spacing w:line="360" w:lineRule="auto"/>
        <w:ind w:firstLineChars="0" w:firstLine="480"/>
        <w:jc w:val="left"/>
      </w:pPr>
      <w:r>
        <w:t>Addressing these challenges, this dissertation contributes in two primary ways:</w:t>
      </w:r>
    </w:p>
    <w:p w14:paraId="34716D86" w14:textId="77777777" w:rsidR="00E445F1" w:rsidRDefault="00E445F1" w:rsidP="00E445F1">
      <w:pPr>
        <w:widowControl/>
        <w:spacing w:line="360" w:lineRule="auto"/>
        <w:ind w:firstLineChars="0" w:firstLine="0"/>
        <w:jc w:val="left"/>
      </w:pPr>
      <w:r>
        <w:t>1. It introduces a novel method for cross-environment learning in complex systems, pioneering the integration of domain adaptation concepts from transfer learning with neural ordinary differential processes. This approach aims to bridge the gap between source and target domains, enabling the learning of inherent similarities across different environments. Experimental outcomes demonstrate that compared to current models, this methodology not only enhances cross-environment learning capabilities but also achieves higher accuracy in forecasting future states of complex systems.</w:t>
      </w:r>
    </w:p>
    <w:p w14:paraId="151B6033" w14:textId="0DC8DDFC" w:rsidR="00E445F1" w:rsidRDefault="00E445F1" w:rsidP="00E445F1">
      <w:pPr>
        <w:widowControl/>
        <w:spacing w:line="360" w:lineRule="auto"/>
        <w:ind w:firstLineChars="0" w:firstLine="0"/>
        <w:jc w:val="left"/>
      </w:pPr>
      <w:r>
        <w:t xml:space="preserve">2. The research delves into the specific impacts of data-related factors, including the time span and methods of data sampling, as well as the initial state distribution, alongside inherent network attributes like node count and topological structure, on the discovery of complex network dynamics. Through meticulous controlled experiments, it dissects the extent to which these diverse factors affect the reliability of dynamic </w:t>
      </w:r>
      <w:r>
        <w:lastRenderedPageBreak/>
        <w:t>discovery and elucidates the underlying reasons. This work thereby charts a roadmap for future researchers by highlighting the pivotal variables to consider when examining complex networks.</w:t>
      </w:r>
    </w:p>
    <w:p w14:paraId="2FF488F3" w14:textId="56464F3B" w:rsidR="00B44408" w:rsidRDefault="00E445F1" w:rsidP="00E445F1">
      <w:pPr>
        <w:widowControl/>
        <w:spacing w:line="360" w:lineRule="auto"/>
        <w:ind w:firstLineChars="0" w:firstLine="480"/>
        <w:jc w:val="left"/>
      </w:pPr>
      <w:r>
        <w:t>This research pioneers a method that combines domain adaptation with neural ordinary differential processes for cross-environment learning, validated through experiments that affirm its effectiveness in enhancing prediction accuracy for complex systems. Subsequently, by scrutinizing the critical influence of data sampling strategies and network characteristics on dynamical inference, it broadens the theoretical scope of complex network dynamics research and furnishes a robust empirical foundation for augmenting the precision and trustworthiness of dynamical models in practical applications.</w:t>
      </w:r>
    </w:p>
    <w:p w14:paraId="0D9CE08B" w14:textId="77777777" w:rsidR="00E445F1" w:rsidRDefault="00E445F1" w:rsidP="00E445F1">
      <w:pPr>
        <w:widowControl/>
        <w:spacing w:line="360" w:lineRule="auto"/>
        <w:ind w:firstLineChars="0" w:firstLine="0"/>
        <w:jc w:val="left"/>
        <w:rPr>
          <w:b/>
          <w:bCs/>
        </w:rPr>
      </w:pPr>
    </w:p>
    <w:p w14:paraId="5336A320" w14:textId="77777777" w:rsidR="00B44408" w:rsidRDefault="00000000">
      <w:pPr>
        <w:widowControl/>
        <w:spacing w:line="360" w:lineRule="auto"/>
        <w:ind w:firstLineChars="0" w:firstLine="0"/>
        <w:jc w:val="left"/>
        <w:rPr>
          <w:b/>
          <w:bCs/>
        </w:rPr>
      </w:pPr>
      <w:r>
        <w:rPr>
          <w:b/>
          <w:bCs/>
        </w:rPr>
        <w:t>Keywords:</w:t>
      </w:r>
    </w:p>
    <w:p w14:paraId="721CDC16" w14:textId="77777777" w:rsidR="00B44408" w:rsidRDefault="00000000">
      <w:pPr>
        <w:spacing w:line="360" w:lineRule="auto"/>
        <w:ind w:firstLine="480"/>
      </w:pPr>
      <w:r>
        <w:t>Complex Networks, Time Series Data, Cross-environment learning</w:t>
      </w:r>
      <w:r>
        <w:rPr>
          <w:rFonts w:hint="eastAsia"/>
        </w:rPr>
        <w:t>，</w:t>
      </w:r>
      <w:r>
        <w:t>Dynamics Discovery, Symbolic Regression</w:t>
      </w:r>
    </w:p>
    <w:p w14:paraId="5834338C" w14:textId="77777777" w:rsidR="00B44408" w:rsidRDefault="00B44408">
      <w:pPr>
        <w:ind w:firstLine="480"/>
      </w:pPr>
    </w:p>
    <w:p w14:paraId="65AA6FED" w14:textId="77777777" w:rsidR="00B44408" w:rsidRDefault="00B44408">
      <w:pPr>
        <w:ind w:firstLine="480"/>
      </w:pPr>
    </w:p>
    <w:p w14:paraId="5694D0C8" w14:textId="77777777" w:rsidR="00B44408" w:rsidRDefault="00B44408">
      <w:pPr>
        <w:ind w:firstLine="480"/>
      </w:pPr>
    </w:p>
    <w:p w14:paraId="261A61E6" w14:textId="77777777" w:rsidR="00B44408" w:rsidRDefault="00B44408">
      <w:pPr>
        <w:ind w:firstLine="480"/>
      </w:pPr>
    </w:p>
    <w:p w14:paraId="5D2A74D7" w14:textId="77777777" w:rsidR="00B44408" w:rsidRDefault="00B44408">
      <w:pPr>
        <w:ind w:firstLine="480"/>
      </w:pPr>
    </w:p>
    <w:p w14:paraId="40D15677" w14:textId="77777777" w:rsidR="00B44408" w:rsidRDefault="00B44408">
      <w:pPr>
        <w:ind w:firstLine="480"/>
      </w:pPr>
    </w:p>
    <w:p w14:paraId="39EEDE76" w14:textId="77777777" w:rsidR="00B44408" w:rsidRDefault="00000000">
      <w:pPr>
        <w:tabs>
          <w:tab w:val="left" w:pos="6970"/>
        </w:tabs>
        <w:ind w:firstLine="480"/>
      </w:pPr>
      <w:r>
        <w:tab/>
      </w:r>
    </w:p>
    <w:p w14:paraId="1BD9166F" w14:textId="24BFAF31" w:rsidR="00B44408" w:rsidRDefault="00B44408">
      <w:pPr>
        <w:tabs>
          <w:tab w:val="left" w:pos="6970"/>
        </w:tabs>
        <w:ind w:firstLine="480"/>
        <w:sectPr w:rsidR="00B44408" w:rsidSect="0074024C">
          <w:headerReference w:type="default" r:id="rId24"/>
          <w:footerReference w:type="default" r:id="rId25"/>
          <w:pgSz w:w="11906" w:h="16838"/>
          <w:pgMar w:top="1440" w:right="1800" w:bottom="1440" w:left="1800" w:header="851" w:footer="992" w:gutter="0"/>
          <w:pgNumType w:fmt="upperRoman"/>
          <w:cols w:space="425"/>
          <w:docGrid w:type="lines" w:linePitch="312"/>
        </w:sectPr>
      </w:pPr>
    </w:p>
    <w:p w14:paraId="723E5153" w14:textId="77777777" w:rsidR="00B44408" w:rsidRDefault="00B44408">
      <w:pPr>
        <w:widowControl/>
        <w:spacing w:line="240" w:lineRule="auto"/>
        <w:ind w:firstLineChars="0" w:firstLine="0"/>
        <w:jc w:val="left"/>
      </w:pPr>
    </w:p>
    <w:bookmarkStart w:id="16" w:name="_Toc165911676" w:displacedByCustomXml="next"/>
    <w:bookmarkStart w:id="17" w:name="_Toc129071575" w:displacedByCustomXml="next"/>
    <w:bookmarkStart w:id="18" w:name="_Ref127798691" w:displacedByCustomXml="next"/>
    <w:sdt>
      <w:sdtPr>
        <w:rPr>
          <w:b w:val="0"/>
          <w:bCs w:val="0"/>
          <w:kern w:val="2"/>
          <w:sz w:val="24"/>
          <w:szCs w:val="22"/>
          <w:lang w:val="zh-CN"/>
        </w:rPr>
        <w:id w:val="-2106711121"/>
        <w:docPartObj>
          <w:docPartGallery w:val="Table of Contents"/>
          <w:docPartUnique/>
        </w:docPartObj>
      </w:sdtPr>
      <w:sdtEndPr>
        <w:rPr>
          <w:rFonts w:asciiTheme="minorEastAsia" w:hAnsiTheme="minorEastAsia"/>
          <w:sz w:val="28"/>
          <w:szCs w:val="28"/>
        </w:rPr>
      </w:sdtEndPr>
      <w:sdtContent>
        <w:p w14:paraId="3B9F0C58" w14:textId="77777777" w:rsidR="00CA0815" w:rsidRPr="00CA0815" w:rsidRDefault="00000000">
          <w:pPr>
            <w:pStyle w:val="1"/>
            <w:spacing w:line="400" w:lineRule="exact"/>
            <w:rPr>
              <w:rFonts w:asciiTheme="minorEastAsia" w:hAnsiTheme="minorEastAsia"/>
              <w:noProof/>
              <w:sz w:val="28"/>
              <w:szCs w:val="28"/>
            </w:rPr>
          </w:pPr>
          <w:r>
            <w:rPr>
              <w:rFonts w:ascii="黑体" w:eastAsia="黑体" w:hAnsi="黑体"/>
              <w:b w:val="0"/>
              <w:szCs w:val="32"/>
              <w:lang w:val="zh-CN"/>
            </w:rPr>
            <w:t>目</w:t>
          </w:r>
          <w:r>
            <w:rPr>
              <w:rFonts w:ascii="黑体" w:eastAsia="黑体" w:hAnsi="黑体" w:hint="eastAsia"/>
              <w:b w:val="0"/>
              <w:szCs w:val="32"/>
            </w:rPr>
            <w:t xml:space="preserve"> </w:t>
          </w:r>
          <w:r>
            <w:rPr>
              <w:rFonts w:ascii="黑体" w:eastAsia="黑体" w:hAnsi="黑体"/>
              <w:b w:val="0"/>
              <w:szCs w:val="32"/>
            </w:rPr>
            <w:t xml:space="preserve">     </w:t>
          </w:r>
          <w:r>
            <w:rPr>
              <w:rFonts w:ascii="黑体" w:eastAsia="黑体" w:hAnsi="黑体"/>
              <w:b w:val="0"/>
              <w:szCs w:val="32"/>
              <w:lang w:val="zh-CN"/>
            </w:rPr>
            <w:t>录</w:t>
          </w:r>
          <w:bookmarkEnd w:id="18"/>
          <w:bookmarkEnd w:id="17"/>
          <w:bookmarkEnd w:id="16"/>
          <w:r w:rsidRPr="00CA0815">
            <w:rPr>
              <w:rFonts w:asciiTheme="minorEastAsia" w:hAnsiTheme="minorEastAsia" w:cs="Times New Roman"/>
              <w:kern w:val="0"/>
              <w:sz w:val="28"/>
              <w:szCs w:val="28"/>
            </w:rPr>
            <w:fldChar w:fldCharType="begin"/>
          </w:r>
          <w:r w:rsidRPr="00CA0815">
            <w:rPr>
              <w:rFonts w:asciiTheme="minorEastAsia" w:hAnsiTheme="minorEastAsia"/>
              <w:sz w:val="28"/>
              <w:szCs w:val="28"/>
            </w:rPr>
            <w:instrText xml:space="preserve"> TOC \o "1-3" \h \z \u </w:instrText>
          </w:r>
          <w:r w:rsidRPr="00CA0815">
            <w:rPr>
              <w:rFonts w:asciiTheme="minorEastAsia" w:hAnsiTheme="minorEastAsia" w:cs="Times New Roman"/>
              <w:kern w:val="0"/>
              <w:sz w:val="28"/>
              <w:szCs w:val="28"/>
            </w:rPr>
            <w:fldChar w:fldCharType="separate"/>
          </w:r>
        </w:p>
        <w:p w14:paraId="5FA9614F" w14:textId="7DAC8E67" w:rsidR="00CA0815" w:rsidRPr="00CA0815" w:rsidRDefault="00000000">
          <w:pPr>
            <w:pStyle w:val="TOC1"/>
            <w:rPr>
              <w:rFonts w:asciiTheme="minorEastAsia" w:hAnsiTheme="minorEastAsia" w:cstheme="minorBidi"/>
              <w:noProof/>
              <w:kern w:val="2"/>
              <w:sz w:val="28"/>
              <w:szCs w:val="28"/>
              <w14:ligatures w14:val="standardContextual"/>
            </w:rPr>
          </w:pPr>
          <w:hyperlink w:anchor="_Toc165911676" w:history="1">
            <w:r w:rsidR="00CA0815" w:rsidRPr="00CA0815">
              <w:rPr>
                <w:rStyle w:val="af1"/>
                <w:rFonts w:asciiTheme="minorEastAsia" w:hAnsiTheme="minorEastAsia"/>
                <w:noProof/>
                <w:sz w:val="28"/>
                <w:szCs w:val="28"/>
                <w:lang w:val="zh-CN"/>
              </w:rPr>
              <w:t>目</w:t>
            </w:r>
            <w:r w:rsidR="00CA0815" w:rsidRPr="00CA0815">
              <w:rPr>
                <w:rStyle w:val="af1"/>
                <w:rFonts w:asciiTheme="minorEastAsia" w:hAnsiTheme="minorEastAsia"/>
                <w:noProof/>
                <w:sz w:val="28"/>
                <w:szCs w:val="28"/>
              </w:rPr>
              <w:t xml:space="preserve">      </w:t>
            </w:r>
            <w:r w:rsidR="00CA0815" w:rsidRPr="00CA0815">
              <w:rPr>
                <w:rStyle w:val="af1"/>
                <w:rFonts w:asciiTheme="minorEastAsia" w:hAnsiTheme="minorEastAsia"/>
                <w:noProof/>
                <w:sz w:val="28"/>
                <w:szCs w:val="28"/>
                <w:lang w:val="zh-CN"/>
              </w:rPr>
              <w:t>录</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_Toc165911676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I</w:t>
            </w:r>
            <w:r w:rsidR="00CA0815" w:rsidRPr="00CA0815">
              <w:rPr>
                <w:rFonts w:asciiTheme="minorEastAsia" w:hAnsiTheme="minorEastAsia"/>
                <w:noProof/>
                <w:webHidden/>
                <w:sz w:val="28"/>
                <w:szCs w:val="28"/>
              </w:rPr>
              <w:fldChar w:fldCharType="end"/>
            </w:r>
          </w:hyperlink>
        </w:p>
        <w:p w14:paraId="00070FA3" w14:textId="2DFA12BB" w:rsidR="00CA0815" w:rsidRPr="00CA0815" w:rsidRDefault="00000000">
          <w:pPr>
            <w:pStyle w:val="TOC1"/>
            <w:rPr>
              <w:rFonts w:asciiTheme="minorEastAsia" w:hAnsiTheme="minorEastAsia" w:cstheme="minorBidi"/>
              <w:noProof/>
              <w:kern w:val="2"/>
              <w:sz w:val="28"/>
              <w:szCs w:val="28"/>
              <w14:ligatures w14:val="standardContextual"/>
            </w:rPr>
          </w:pPr>
          <w:hyperlink w:anchor="_Toc165911677" w:history="1">
            <w:r w:rsidR="00CA0815" w:rsidRPr="00CA0815">
              <w:rPr>
                <w:rStyle w:val="af1"/>
                <w:rFonts w:asciiTheme="minorEastAsia" w:hAnsiTheme="minorEastAsia"/>
                <w:noProof/>
                <w:sz w:val="28"/>
                <w:szCs w:val="28"/>
              </w:rPr>
              <w:t>第1章 绪  论</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_Toc165911677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w:t>
            </w:r>
            <w:r w:rsidR="00CA0815" w:rsidRPr="00CA0815">
              <w:rPr>
                <w:rFonts w:asciiTheme="minorEastAsia" w:hAnsiTheme="minorEastAsia"/>
                <w:noProof/>
                <w:webHidden/>
                <w:sz w:val="28"/>
                <w:szCs w:val="28"/>
              </w:rPr>
              <w:fldChar w:fldCharType="end"/>
            </w:r>
          </w:hyperlink>
        </w:p>
        <w:p w14:paraId="29EF7DF7" w14:textId="608C475C"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78" w:history="1">
            <w:r w:rsidR="00CA0815" w:rsidRPr="00CA0815">
              <w:rPr>
                <w:rStyle w:val="af1"/>
                <w:rFonts w:asciiTheme="minorEastAsia" w:hAnsiTheme="minorEastAsia"/>
                <w:noProof/>
                <w:sz w:val="28"/>
                <w:szCs w:val="28"/>
              </w:rPr>
              <w:t>1.1  研究意义</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_Toc165911678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w:t>
            </w:r>
            <w:r w:rsidR="00CA0815" w:rsidRPr="00CA0815">
              <w:rPr>
                <w:rFonts w:asciiTheme="minorEastAsia" w:hAnsiTheme="minorEastAsia"/>
                <w:noProof/>
                <w:webHidden/>
                <w:sz w:val="28"/>
                <w:szCs w:val="28"/>
              </w:rPr>
              <w:fldChar w:fldCharType="end"/>
            </w:r>
          </w:hyperlink>
        </w:p>
        <w:p w14:paraId="63C0247A" w14:textId="4F37899A"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79" w:history="1">
            <w:r w:rsidR="00CA0815" w:rsidRPr="00CA0815">
              <w:rPr>
                <w:rStyle w:val="af1"/>
                <w:rFonts w:asciiTheme="minorEastAsia" w:hAnsiTheme="minorEastAsia"/>
                <w:noProof/>
                <w:sz w:val="28"/>
                <w:szCs w:val="28"/>
              </w:rPr>
              <w:t>1.2  研究现状</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_Toc165911679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3</w:t>
            </w:r>
            <w:r w:rsidR="00CA0815" w:rsidRPr="00CA0815">
              <w:rPr>
                <w:rFonts w:asciiTheme="minorEastAsia" w:hAnsiTheme="minorEastAsia"/>
                <w:noProof/>
                <w:webHidden/>
                <w:sz w:val="28"/>
                <w:szCs w:val="28"/>
              </w:rPr>
              <w:fldChar w:fldCharType="end"/>
            </w:r>
          </w:hyperlink>
        </w:p>
        <w:p w14:paraId="5D444931" w14:textId="6959E575"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80" w:history="1">
            <w:r w:rsidR="00CA0815" w:rsidRPr="00CA0815">
              <w:rPr>
                <w:rStyle w:val="af1"/>
                <w:rFonts w:asciiTheme="minorEastAsia" w:hAnsiTheme="minorEastAsia"/>
                <w:noProof/>
                <w:sz w:val="28"/>
                <w:szCs w:val="28"/>
              </w:rPr>
              <w:t>1.3  研究内容与研究目标</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_Toc165911680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6</w:t>
            </w:r>
            <w:r w:rsidR="00CA0815" w:rsidRPr="00CA0815">
              <w:rPr>
                <w:rFonts w:asciiTheme="minorEastAsia" w:hAnsiTheme="minorEastAsia"/>
                <w:noProof/>
                <w:webHidden/>
                <w:sz w:val="28"/>
                <w:szCs w:val="28"/>
              </w:rPr>
              <w:fldChar w:fldCharType="end"/>
            </w:r>
          </w:hyperlink>
        </w:p>
        <w:p w14:paraId="1FB8B3B8" w14:textId="2F5DFAC1"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81" w:history="1">
            <w:r w:rsidR="00CA0815" w:rsidRPr="00CA0815">
              <w:rPr>
                <w:rStyle w:val="af1"/>
                <w:rFonts w:asciiTheme="minorEastAsia" w:hAnsiTheme="minorEastAsia"/>
                <w:noProof/>
                <w:sz w:val="28"/>
                <w:szCs w:val="28"/>
              </w:rPr>
              <w:t>1.4  本文组织结构</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_Toc165911681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7</w:t>
            </w:r>
            <w:r w:rsidR="00CA0815" w:rsidRPr="00CA0815">
              <w:rPr>
                <w:rFonts w:asciiTheme="minorEastAsia" w:hAnsiTheme="minorEastAsia"/>
                <w:noProof/>
                <w:webHidden/>
                <w:sz w:val="28"/>
                <w:szCs w:val="28"/>
              </w:rPr>
              <w:fldChar w:fldCharType="end"/>
            </w:r>
          </w:hyperlink>
        </w:p>
        <w:p w14:paraId="0BD3684C" w14:textId="094AF750" w:rsidR="00CA0815" w:rsidRPr="00CA0815" w:rsidRDefault="00000000">
          <w:pPr>
            <w:pStyle w:val="TOC1"/>
            <w:rPr>
              <w:rFonts w:asciiTheme="minorEastAsia" w:hAnsiTheme="minorEastAsia" w:cstheme="minorBidi"/>
              <w:noProof/>
              <w:kern w:val="2"/>
              <w:sz w:val="28"/>
              <w:szCs w:val="28"/>
              <w14:ligatures w14:val="standardContextual"/>
            </w:rPr>
          </w:pPr>
          <w:hyperlink w:anchor="_Toc165911682" w:history="1">
            <w:r w:rsidR="00CA0815" w:rsidRPr="00CA0815">
              <w:rPr>
                <w:rStyle w:val="af1"/>
                <w:rFonts w:asciiTheme="minorEastAsia" w:hAnsiTheme="minorEastAsia"/>
                <w:noProof/>
                <w:sz w:val="28"/>
                <w:szCs w:val="28"/>
              </w:rPr>
              <w:t>第2章 相关工作</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_Toc165911682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9</w:t>
            </w:r>
            <w:r w:rsidR="00CA0815" w:rsidRPr="00CA0815">
              <w:rPr>
                <w:rFonts w:asciiTheme="minorEastAsia" w:hAnsiTheme="minorEastAsia"/>
                <w:noProof/>
                <w:webHidden/>
                <w:sz w:val="28"/>
                <w:szCs w:val="28"/>
              </w:rPr>
              <w:fldChar w:fldCharType="end"/>
            </w:r>
          </w:hyperlink>
        </w:p>
        <w:p w14:paraId="4854E5E7" w14:textId="3EC2607C"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83" w:history="1">
            <w:r w:rsidR="00CA0815" w:rsidRPr="00CA0815">
              <w:rPr>
                <w:rStyle w:val="af1"/>
                <w:rFonts w:asciiTheme="minorEastAsia" w:hAnsiTheme="minorEastAsia"/>
                <w:noProof/>
                <w:sz w:val="28"/>
                <w:szCs w:val="28"/>
              </w:rPr>
              <w:t>2.1  复杂系统动力学</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_Toc165911683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9</w:t>
            </w:r>
            <w:r w:rsidR="00CA0815" w:rsidRPr="00CA0815">
              <w:rPr>
                <w:rFonts w:asciiTheme="minorEastAsia" w:hAnsiTheme="minorEastAsia"/>
                <w:noProof/>
                <w:webHidden/>
                <w:sz w:val="28"/>
                <w:szCs w:val="28"/>
              </w:rPr>
              <w:fldChar w:fldCharType="end"/>
            </w:r>
          </w:hyperlink>
        </w:p>
        <w:p w14:paraId="7C04B4E4" w14:textId="2D51F251"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84" w:history="1">
            <w:r w:rsidR="00CA0815" w:rsidRPr="00CA0815">
              <w:rPr>
                <w:rStyle w:val="af1"/>
                <w:rFonts w:asciiTheme="minorEastAsia" w:hAnsiTheme="minorEastAsia"/>
                <w:noProof/>
                <w:sz w:val="28"/>
                <w:szCs w:val="28"/>
              </w:rPr>
              <w:t>2.1.1 复杂系统动力学的特点</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_Toc165911684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9</w:t>
            </w:r>
            <w:r w:rsidR="00CA0815" w:rsidRPr="00CA0815">
              <w:rPr>
                <w:rFonts w:asciiTheme="minorEastAsia" w:hAnsiTheme="minorEastAsia"/>
                <w:noProof/>
                <w:webHidden/>
                <w:sz w:val="28"/>
                <w:szCs w:val="28"/>
              </w:rPr>
              <w:fldChar w:fldCharType="end"/>
            </w:r>
          </w:hyperlink>
        </w:p>
        <w:p w14:paraId="5B9C9732" w14:textId="2F76FF39"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85" w:history="1">
            <w:r w:rsidR="00CA0815" w:rsidRPr="00CA0815">
              <w:rPr>
                <w:rStyle w:val="af1"/>
                <w:rFonts w:asciiTheme="minorEastAsia" w:hAnsiTheme="minorEastAsia"/>
                <w:noProof/>
                <w:sz w:val="28"/>
                <w:szCs w:val="28"/>
              </w:rPr>
              <w:t>2.1.2 复杂系统动力学的应用与挑战</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_Toc165911685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10</w:t>
            </w:r>
            <w:r w:rsidR="00CA0815" w:rsidRPr="00CA0815">
              <w:rPr>
                <w:rFonts w:asciiTheme="minorEastAsia" w:hAnsiTheme="minorEastAsia"/>
                <w:noProof/>
                <w:webHidden/>
                <w:sz w:val="28"/>
                <w:szCs w:val="28"/>
              </w:rPr>
              <w:fldChar w:fldCharType="end"/>
            </w:r>
          </w:hyperlink>
        </w:p>
        <w:p w14:paraId="2161497C" w14:textId="73E16298"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86" w:history="1">
            <w:r w:rsidR="00CA0815" w:rsidRPr="00CA0815">
              <w:rPr>
                <w:rStyle w:val="af1"/>
                <w:rFonts w:asciiTheme="minorEastAsia" w:hAnsiTheme="minorEastAsia"/>
                <w:noProof/>
                <w:sz w:val="28"/>
                <w:szCs w:val="28"/>
              </w:rPr>
              <w:t>2.2  动力学学习的方法与技术</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_Toc165911686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11</w:t>
            </w:r>
            <w:r w:rsidR="00CA0815" w:rsidRPr="00CA0815">
              <w:rPr>
                <w:rFonts w:asciiTheme="minorEastAsia" w:hAnsiTheme="minorEastAsia"/>
                <w:noProof/>
                <w:webHidden/>
                <w:sz w:val="28"/>
                <w:szCs w:val="28"/>
              </w:rPr>
              <w:fldChar w:fldCharType="end"/>
            </w:r>
          </w:hyperlink>
        </w:p>
        <w:p w14:paraId="2C4CD83D" w14:textId="428A1400"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87" w:history="1">
            <w:r w:rsidR="00CA0815" w:rsidRPr="00CA0815">
              <w:rPr>
                <w:rStyle w:val="af1"/>
                <w:rFonts w:asciiTheme="minorEastAsia" w:hAnsiTheme="minorEastAsia"/>
                <w:noProof/>
                <w:sz w:val="28"/>
                <w:szCs w:val="28"/>
              </w:rPr>
              <w:t xml:space="preserve">2.2.1 </w:t>
            </w:r>
            <w:r w:rsidR="00CA0815" w:rsidRPr="00CA0815">
              <w:rPr>
                <w:rStyle w:val="af1"/>
                <w:rFonts w:asciiTheme="minorEastAsia" w:hAnsiTheme="minorEastAsia" w:cstheme="majorBidi"/>
                <w:noProof/>
                <w:sz w:val="28"/>
                <w:szCs w:val="28"/>
              </w:rPr>
              <w:t>符号回归技术</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_Toc165911687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11</w:t>
            </w:r>
            <w:r w:rsidR="00CA0815" w:rsidRPr="00CA0815">
              <w:rPr>
                <w:rFonts w:asciiTheme="minorEastAsia" w:hAnsiTheme="minorEastAsia"/>
                <w:noProof/>
                <w:webHidden/>
                <w:sz w:val="28"/>
                <w:szCs w:val="28"/>
              </w:rPr>
              <w:fldChar w:fldCharType="end"/>
            </w:r>
          </w:hyperlink>
        </w:p>
        <w:p w14:paraId="1B106CDC" w14:textId="125E53FE"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88" w:history="1">
            <w:r w:rsidR="00CA0815" w:rsidRPr="00CA0815">
              <w:rPr>
                <w:rStyle w:val="af1"/>
                <w:rFonts w:asciiTheme="minorEastAsia" w:hAnsiTheme="minorEastAsia"/>
                <w:noProof/>
                <w:sz w:val="28"/>
                <w:szCs w:val="28"/>
              </w:rPr>
              <w:t>2.2.2  神经微分方程</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_Toc165911688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15</w:t>
            </w:r>
            <w:r w:rsidR="00CA0815" w:rsidRPr="00CA0815">
              <w:rPr>
                <w:rFonts w:asciiTheme="minorEastAsia" w:hAnsiTheme="minorEastAsia"/>
                <w:noProof/>
                <w:webHidden/>
                <w:sz w:val="28"/>
                <w:szCs w:val="28"/>
              </w:rPr>
              <w:fldChar w:fldCharType="end"/>
            </w:r>
          </w:hyperlink>
        </w:p>
        <w:p w14:paraId="602CFF73" w14:textId="4FE29206"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89" w:history="1">
            <w:r w:rsidR="00CA0815" w:rsidRPr="00CA0815">
              <w:rPr>
                <w:rStyle w:val="af1"/>
                <w:rFonts w:asciiTheme="minorEastAsia" w:hAnsiTheme="minorEastAsia"/>
                <w:noProof/>
                <w:sz w:val="28"/>
                <w:szCs w:val="28"/>
              </w:rPr>
              <w:t>2.3  本章小结</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_Toc165911689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16</w:t>
            </w:r>
            <w:r w:rsidR="00CA0815" w:rsidRPr="00CA0815">
              <w:rPr>
                <w:rFonts w:asciiTheme="minorEastAsia" w:hAnsiTheme="minorEastAsia"/>
                <w:noProof/>
                <w:webHidden/>
                <w:sz w:val="28"/>
                <w:szCs w:val="28"/>
              </w:rPr>
              <w:fldChar w:fldCharType="end"/>
            </w:r>
          </w:hyperlink>
        </w:p>
        <w:p w14:paraId="3950BC37" w14:textId="437EFBF5" w:rsidR="00CA0815" w:rsidRPr="00CA0815" w:rsidRDefault="00000000">
          <w:pPr>
            <w:pStyle w:val="TOC1"/>
            <w:rPr>
              <w:rFonts w:asciiTheme="minorEastAsia" w:hAnsiTheme="minorEastAsia" w:cstheme="minorBidi"/>
              <w:noProof/>
              <w:kern w:val="2"/>
              <w:sz w:val="28"/>
              <w:szCs w:val="28"/>
              <w14:ligatures w14:val="standardContextual"/>
            </w:rPr>
          </w:pPr>
          <w:hyperlink w:anchor="_Toc165911690" w:history="1">
            <w:r w:rsidR="00CA0815" w:rsidRPr="00CA0815">
              <w:rPr>
                <w:rStyle w:val="af1"/>
                <w:rFonts w:asciiTheme="minorEastAsia" w:hAnsiTheme="minorEastAsia"/>
                <w:noProof/>
                <w:sz w:val="28"/>
                <w:szCs w:val="28"/>
              </w:rPr>
              <w:t>第3章 一种跨环境的复杂系统动力学学习模型</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_Toc165911690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17</w:t>
            </w:r>
            <w:r w:rsidR="00CA0815" w:rsidRPr="00CA0815">
              <w:rPr>
                <w:rFonts w:asciiTheme="minorEastAsia" w:hAnsiTheme="minorEastAsia"/>
                <w:noProof/>
                <w:webHidden/>
                <w:sz w:val="28"/>
                <w:szCs w:val="28"/>
              </w:rPr>
              <w:fldChar w:fldCharType="end"/>
            </w:r>
          </w:hyperlink>
        </w:p>
        <w:p w14:paraId="695150DC" w14:textId="286B4859"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91" w:history="1">
            <w:r w:rsidR="00CA0815" w:rsidRPr="00CA0815">
              <w:rPr>
                <w:rStyle w:val="af1"/>
                <w:rFonts w:asciiTheme="minorEastAsia" w:hAnsiTheme="minorEastAsia"/>
                <w:noProof/>
                <w:sz w:val="28"/>
                <w:szCs w:val="28"/>
              </w:rPr>
              <w:t>3.1  问题定义</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_Toc165911691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17</w:t>
            </w:r>
            <w:r w:rsidR="00CA0815" w:rsidRPr="00CA0815">
              <w:rPr>
                <w:rFonts w:asciiTheme="minorEastAsia" w:hAnsiTheme="minorEastAsia"/>
                <w:noProof/>
                <w:webHidden/>
                <w:sz w:val="28"/>
                <w:szCs w:val="28"/>
              </w:rPr>
              <w:fldChar w:fldCharType="end"/>
            </w:r>
          </w:hyperlink>
        </w:p>
        <w:p w14:paraId="6F9801AE" w14:textId="55B38CBF"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92" w:history="1">
            <w:r w:rsidR="00CA0815" w:rsidRPr="00CA0815">
              <w:rPr>
                <w:rStyle w:val="af1"/>
                <w:rFonts w:asciiTheme="minorEastAsia" w:hAnsiTheme="minorEastAsia"/>
                <w:noProof/>
                <w:sz w:val="28"/>
                <w:szCs w:val="28"/>
              </w:rPr>
              <w:t>3.2  问题分析</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_Toc165911692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17</w:t>
            </w:r>
            <w:r w:rsidR="00CA0815" w:rsidRPr="00CA0815">
              <w:rPr>
                <w:rFonts w:asciiTheme="minorEastAsia" w:hAnsiTheme="minorEastAsia"/>
                <w:noProof/>
                <w:webHidden/>
                <w:sz w:val="28"/>
                <w:szCs w:val="28"/>
              </w:rPr>
              <w:fldChar w:fldCharType="end"/>
            </w:r>
          </w:hyperlink>
        </w:p>
        <w:p w14:paraId="3585506B" w14:textId="2C196302"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93" w:history="1">
            <w:r w:rsidR="00CA0815" w:rsidRPr="00CA0815">
              <w:rPr>
                <w:rStyle w:val="af1"/>
                <w:rFonts w:asciiTheme="minorEastAsia" w:hAnsiTheme="minorEastAsia" w:cstheme="majorBidi"/>
                <w:noProof/>
                <w:sz w:val="28"/>
                <w:szCs w:val="28"/>
              </w:rPr>
              <w:t>3.2.1 神经过程与神经常微分过程</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_Toc165911693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17</w:t>
            </w:r>
            <w:r w:rsidR="00CA0815" w:rsidRPr="00CA0815">
              <w:rPr>
                <w:rFonts w:asciiTheme="minorEastAsia" w:hAnsiTheme="minorEastAsia"/>
                <w:noProof/>
                <w:webHidden/>
                <w:sz w:val="28"/>
                <w:szCs w:val="28"/>
              </w:rPr>
              <w:fldChar w:fldCharType="end"/>
            </w:r>
          </w:hyperlink>
        </w:p>
        <w:p w14:paraId="566AFB67" w14:textId="3A8C9D88"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94" w:history="1">
            <w:r w:rsidR="00CA0815" w:rsidRPr="00CA0815">
              <w:rPr>
                <w:rStyle w:val="af1"/>
                <w:rFonts w:asciiTheme="minorEastAsia" w:hAnsiTheme="minorEastAsia" w:cstheme="majorBidi"/>
                <w:noProof/>
                <w:sz w:val="28"/>
                <w:szCs w:val="28"/>
              </w:rPr>
              <w:t>3.2.2 ODE求解器</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_Toc165911694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19</w:t>
            </w:r>
            <w:r w:rsidR="00CA0815" w:rsidRPr="00CA0815">
              <w:rPr>
                <w:rFonts w:asciiTheme="minorEastAsia" w:hAnsiTheme="minorEastAsia"/>
                <w:noProof/>
                <w:webHidden/>
                <w:sz w:val="28"/>
                <w:szCs w:val="28"/>
              </w:rPr>
              <w:fldChar w:fldCharType="end"/>
            </w:r>
          </w:hyperlink>
        </w:p>
        <w:p w14:paraId="613B72C9" w14:textId="04C0505D"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695" w:history="1">
            <w:r w:rsidR="00CA0815" w:rsidRPr="00CA0815">
              <w:rPr>
                <w:rStyle w:val="af1"/>
                <w:rFonts w:asciiTheme="minorEastAsia" w:hAnsiTheme="minorEastAsia" w:cstheme="majorBidi"/>
                <w:noProof/>
                <w:sz w:val="28"/>
                <w:szCs w:val="28"/>
              </w:rPr>
              <w:t>3.2.3 跨环境学习能力与迁移学习</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_Toc165911695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20</w:t>
            </w:r>
            <w:r w:rsidR="00CA0815" w:rsidRPr="00CA0815">
              <w:rPr>
                <w:rFonts w:asciiTheme="minorEastAsia" w:hAnsiTheme="minorEastAsia"/>
                <w:noProof/>
                <w:webHidden/>
                <w:sz w:val="28"/>
                <w:szCs w:val="28"/>
              </w:rPr>
              <w:fldChar w:fldCharType="end"/>
            </w:r>
          </w:hyperlink>
        </w:p>
        <w:p w14:paraId="40AF7717" w14:textId="6D793582"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96" w:history="1">
            <w:r w:rsidR="00CA0815" w:rsidRPr="00CA0815">
              <w:rPr>
                <w:rStyle w:val="af1"/>
                <w:rFonts w:asciiTheme="minorEastAsia" w:hAnsiTheme="minorEastAsia"/>
                <w:noProof/>
                <w:sz w:val="28"/>
                <w:szCs w:val="28"/>
              </w:rPr>
              <w:t>3.3  模型设计</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_Toc165911696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21</w:t>
            </w:r>
            <w:r w:rsidR="00CA0815" w:rsidRPr="00CA0815">
              <w:rPr>
                <w:rFonts w:asciiTheme="minorEastAsia" w:hAnsiTheme="minorEastAsia"/>
                <w:noProof/>
                <w:webHidden/>
                <w:sz w:val="28"/>
                <w:szCs w:val="28"/>
              </w:rPr>
              <w:fldChar w:fldCharType="end"/>
            </w:r>
          </w:hyperlink>
        </w:p>
        <w:p w14:paraId="267880AD" w14:textId="5E6CD259"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97" w:history="1">
            <w:r w:rsidR="00CA0815" w:rsidRPr="00CA0815">
              <w:rPr>
                <w:rStyle w:val="af1"/>
                <w:rFonts w:asciiTheme="minorEastAsia" w:hAnsiTheme="minorEastAsia"/>
                <w:noProof/>
                <w:sz w:val="28"/>
                <w:szCs w:val="28"/>
              </w:rPr>
              <w:t>3.4  实验设置与结果</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_Toc165911697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22</w:t>
            </w:r>
            <w:r w:rsidR="00CA0815" w:rsidRPr="00CA0815">
              <w:rPr>
                <w:rFonts w:asciiTheme="minorEastAsia" w:hAnsiTheme="minorEastAsia"/>
                <w:noProof/>
                <w:webHidden/>
                <w:sz w:val="28"/>
                <w:szCs w:val="28"/>
              </w:rPr>
              <w:fldChar w:fldCharType="end"/>
            </w:r>
          </w:hyperlink>
        </w:p>
        <w:p w14:paraId="77ED4616" w14:textId="7AC631EB"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698" w:history="1">
            <w:r w:rsidR="00CA0815" w:rsidRPr="00CA0815">
              <w:rPr>
                <w:rStyle w:val="af1"/>
                <w:rFonts w:asciiTheme="minorEastAsia" w:hAnsiTheme="minorEastAsia"/>
                <w:noProof/>
                <w:sz w:val="28"/>
                <w:szCs w:val="28"/>
              </w:rPr>
              <w:t>3.5  本章小结</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_Toc165911698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23</w:t>
            </w:r>
            <w:r w:rsidR="00CA0815" w:rsidRPr="00CA0815">
              <w:rPr>
                <w:rFonts w:asciiTheme="minorEastAsia" w:hAnsiTheme="minorEastAsia"/>
                <w:noProof/>
                <w:webHidden/>
                <w:sz w:val="28"/>
                <w:szCs w:val="28"/>
              </w:rPr>
              <w:fldChar w:fldCharType="end"/>
            </w:r>
          </w:hyperlink>
        </w:p>
        <w:p w14:paraId="64A6A0A4" w14:textId="52350681" w:rsidR="00CA0815" w:rsidRPr="00CA0815" w:rsidRDefault="00000000">
          <w:pPr>
            <w:pStyle w:val="TOC1"/>
            <w:rPr>
              <w:rFonts w:asciiTheme="minorEastAsia" w:hAnsiTheme="minorEastAsia" w:cstheme="minorBidi"/>
              <w:noProof/>
              <w:kern w:val="2"/>
              <w:sz w:val="28"/>
              <w:szCs w:val="28"/>
              <w14:ligatures w14:val="standardContextual"/>
            </w:rPr>
          </w:pPr>
          <w:hyperlink w:anchor="_Toc165911699" w:history="1">
            <w:r w:rsidR="00CA0815" w:rsidRPr="00CA0815">
              <w:rPr>
                <w:rStyle w:val="af1"/>
                <w:rFonts w:asciiTheme="minorEastAsia" w:hAnsiTheme="minorEastAsia"/>
                <w:noProof/>
                <w:sz w:val="28"/>
                <w:szCs w:val="28"/>
              </w:rPr>
              <w:t>第4章 网络动力学方程发现的影响因素分析</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_Toc165911699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24</w:t>
            </w:r>
            <w:r w:rsidR="00CA0815" w:rsidRPr="00CA0815">
              <w:rPr>
                <w:rFonts w:asciiTheme="minorEastAsia" w:hAnsiTheme="minorEastAsia"/>
                <w:noProof/>
                <w:webHidden/>
                <w:sz w:val="28"/>
                <w:szCs w:val="28"/>
              </w:rPr>
              <w:fldChar w:fldCharType="end"/>
            </w:r>
          </w:hyperlink>
        </w:p>
        <w:p w14:paraId="676DADEF" w14:textId="3DEA8DE7"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00" w:history="1">
            <w:r w:rsidR="00CA0815" w:rsidRPr="00CA0815">
              <w:rPr>
                <w:rStyle w:val="af1"/>
                <w:rFonts w:asciiTheme="minorEastAsia" w:hAnsiTheme="minorEastAsia"/>
                <w:noProof/>
                <w:sz w:val="28"/>
                <w:szCs w:val="28"/>
              </w:rPr>
              <w:t>4.1  问题定义</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_Toc165911700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24</w:t>
            </w:r>
            <w:r w:rsidR="00CA0815" w:rsidRPr="00CA0815">
              <w:rPr>
                <w:rFonts w:asciiTheme="minorEastAsia" w:hAnsiTheme="minorEastAsia"/>
                <w:noProof/>
                <w:webHidden/>
                <w:sz w:val="28"/>
                <w:szCs w:val="28"/>
              </w:rPr>
              <w:fldChar w:fldCharType="end"/>
            </w:r>
          </w:hyperlink>
        </w:p>
        <w:p w14:paraId="75B69B6A" w14:textId="1BBE267A"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01" w:history="1">
            <w:r w:rsidR="00CA0815" w:rsidRPr="00CA0815">
              <w:rPr>
                <w:rStyle w:val="af1"/>
                <w:rFonts w:asciiTheme="minorEastAsia" w:hAnsiTheme="minorEastAsia"/>
                <w:noProof/>
                <w:sz w:val="28"/>
                <w:szCs w:val="28"/>
              </w:rPr>
              <w:t>4.2  模型介绍</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_Toc165911701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25</w:t>
            </w:r>
            <w:r w:rsidR="00CA0815" w:rsidRPr="00CA0815">
              <w:rPr>
                <w:rFonts w:asciiTheme="minorEastAsia" w:hAnsiTheme="minorEastAsia"/>
                <w:noProof/>
                <w:webHidden/>
                <w:sz w:val="28"/>
                <w:szCs w:val="28"/>
              </w:rPr>
              <w:fldChar w:fldCharType="end"/>
            </w:r>
          </w:hyperlink>
        </w:p>
        <w:p w14:paraId="7975196E" w14:textId="71517599"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2" w:history="1">
            <w:r w:rsidR="00CA0815" w:rsidRPr="00CA0815">
              <w:rPr>
                <w:rStyle w:val="af1"/>
                <w:rFonts w:asciiTheme="minorEastAsia" w:hAnsiTheme="minorEastAsia" w:cstheme="majorBidi"/>
                <w:noProof/>
                <w:sz w:val="28"/>
                <w:szCs w:val="28"/>
              </w:rPr>
              <w:t>4.2.1 黑盒与白盒相结合的网络动力学模型</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_Toc165911702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25</w:t>
            </w:r>
            <w:r w:rsidR="00CA0815" w:rsidRPr="00CA0815">
              <w:rPr>
                <w:rFonts w:asciiTheme="minorEastAsia" w:hAnsiTheme="minorEastAsia"/>
                <w:noProof/>
                <w:webHidden/>
                <w:sz w:val="28"/>
                <w:szCs w:val="28"/>
              </w:rPr>
              <w:fldChar w:fldCharType="end"/>
            </w:r>
          </w:hyperlink>
        </w:p>
        <w:p w14:paraId="1C5D8EC5" w14:textId="62D8DB9C"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03" w:history="1">
            <w:r w:rsidR="00CA0815" w:rsidRPr="00CA0815">
              <w:rPr>
                <w:rStyle w:val="af1"/>
                <w:rFonts w:asciiTheme="minorEastAsia" w:hAnsiTheme="minorEastAsia"/>
                <w:noProof/>
                <w:sz w:val="28"/>
                <w:szCs w:val="28"/>
              </w:rPr>
              <w:t>4.3  实验数据</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_Toc165911703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27</w:t>
            </w:r>
            <w:r w:rsidR="00CA0815" w:rsidRPr="00CA0815">
              <w:rPr>
                <w:rFonts w:asciiTheme="minorEastAsia" w:hAnsiTheme="minorEastAsia"/>
                <w:noProof/>
                <w:webHidden/>
                <w:sz w:val="28"/>
                <w:szCs w:val="28"/>
              </w:rPr>
              <w:fldChar w:fldCharType="end"/>
            </w:r>
          </w:hyperlink>
        </w:p>
        <w:p w14:paraId="4C3ACE25" w14:textId="2C7F0504"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4" w:history="1">
            <w:r w:rsidR="00CA0815" w:rsidRPr="00CA0815">
              <w:rPr>
                <w:rStyle w:val="af1"/>
                <w:rFonts w:asciiTheme="minorEastAsia" w:hAnsiTheme="minorEastAsia"/>
                <w:noProof/>
                <w:sz w:val="28"/>
                <w:szCs w:val="28"/>
              </w:rPr>
              <w:t>4.3.1 复杂网络描述</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_Toc165911704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27</w:t>
            </w:r>
            <w:r w:rsidR="00CA0815" w:rsidRPr="00CA0815">
              <w:rPr>
                <w:rFonts w:asciiTheme="minorEastAsia" w:hAnsiTheme="minorEastAsia"/>
                <w:noProof/>
                <w:webHidden/>
                <w:sz w:val="28"/>
                <w:szCs w:val="28"/>
              </w:rPr>
              <w:fldChar w:fldCharType="end"/>
            </w:r>
          </w:hyperlink>
        </w:p>
        <w:p w14:paraId="07032C39" w14:textId="6671BE00"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5" w:history="1">
            <w:r w:rsidR="00CA0815" w:rsidRPr="00CA0815">
              <w:rPr>
                <w:rStyle w:val="af1"/>
                <w:rFonts w:asciiTheme="minorEastAsia" w:hAnsiTheme="minorEastAsia"/>
                <w:noProof/>
                <w:sz w:val="28"/>
                <w:szCs w:val="28"/>
              </w:rPr>
              <w:t>4.3.2 网络动力学方程</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_Toc165911705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28</w:t>
            </w:r>
            <w:r w:rsidR="00CA0815" w:rsidRPr="00CA0815">
              <w:rPr>
                <w:rFonts w:asciiTheme="minorEastAsia" w:hAnsiTheme="minorEastAsia"/>
                <w:noProof/>
                <w:webHidden/>
                <w:sz w:val="28"/>
                <w:szCs w:val="28"/>
              </w:rPr>
              <w:fldChar w:fldCharType="end"/>
            </w:r>
          </w:hyperlink>
        </w:p>
        <w:p w14:paraId="1FC444D3" w14:textId="109E42E8"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6" w:history="1">
            <w:r w:rsidR="00CA0815" w:rsidRPr="00CA0815">
              <w:rPr>
                <w:rStyle w:val="af1"/>
                <w:rFonts w:asciiTheme="minorEastAsia" w:hAnsiTheme="minorEastAsia"/>
                <w:noProof/>
                <w:sz w:val="28"/>
                <w:szCs w:val="28"/>
              </w:rPr>
              <w:t>4.3.3 实验设置及仿真数据生成</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_Toc165911706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29</w:t>
            </w:r>
            <w:r w:rsidR="00CA0815" w:rsidRPr="00CA0815">
              <w:rPr>
                <w:rFonts w:asciiTheme="minorEastAsia" w:hAnsiTheme="minorEastAsia"/>
                <w:noProof/>
                <w:webHidden/>
                <w:sz w:val="28"/>
                <w:szCs w:val="28"/>
              </w:rPr>
              <w:fldChar w:fldCharType="end"/>
            </w:r>
          </w:hyperlink>
        </w:p>
        <w:p w14:paraId="47911C62" w14:textId="50FA032C"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7" w:history="1">
            <w:r w:rsidR="00CA0815" w:rsidRPr="00CA0815">
              <w:rPr>
                <w:rStyle w:val="af1"/>
                <w:rFonts w:asciiTheme="minorEastAsia" w:hAnsiTheme="minorEastAsia"/>
                <w:noProof/>
                <w:sz w:val="28"/>
                <w:szCs w:val="28"/>
              </w:rPr>
              <w:t>4.3.4 四阶中心差分法</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_Toc165911707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30</w:t>
            </w:r>
            <w:r w:rsidR="00CA0815" w:rsidRPr="00CA0815">
              <w:rPr>
                <w:rFonts w:asciiTheme="minorEastAsia" w:hAnsiTheme="minorEastAsia"/>
                <w:noProof/>
                <w:webHidden/>
                <w:sz w:val="28"/>
                <w:szCs w:val="28"/>
              </w:rPr>
              <w:fldChar w:fldCharType="end"/>
            </w:r>
          </w:hyperlink>
        </w:p>
        <w:p w14:paraId="24FAAB41" w14:textId="73D3AB59"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08" w:history="1">
            <w:r w:rsidR="00CA0815" w:rsidRPr="00CA0815">
              <w:rPr>
                <w:rStyle w:val="af1"/>
                <w:rFonts w:asciiTheme="minorEastAsia" w:hAnsiTheme="minorEastAsia"/>
                <w:noProof/>
                <w:sz w:val="28"/>
                <w:szCs w:val="28"/>
              </w:rPr>
              <w:t>4.4  不同策略因素对于动力学发现结果的影响</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_Toc165911708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31</w:t>
            </w:r>
            <w:r w:rsidR="00CA0815" w:rsidRPr="00CA0815">
              <w:rPr>
                <w:rFonts w:asciiTheme="minorEastAsia" w:hAnsiTheme="minorEastAsia"/>
                <w:noProof/>
                <w:webHidden/>
                <w:sz w:val="28"/>
                <w:szCs w:val="28"/>
              </w:rPr>
              <w:fldChar w:fldCharType="end"/>
            </w:r>
          </w:hyperlink>
        </w:p>
        <w:p w14:paraId="3F889350" w14:textId="5C72F63F"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09" w:history="1">
            <w:r w:rsidR="00CA0815" w:rsidRPr="00CA0815">
              <w:rPr>
                <w:rStyle w:val="af1"/>
                <w:rFonts w:asciiTheme="minorEastAsia" w:hAnsiTheme="minorEastAsia" w:cstheme="majorBidi"/>
                <w:noProof/>
                <w:sz w:val="28"/>
                <w:szCs w:val="28"/>
              </w:rPr>
              <w:t>4.4.1 时间区间</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_Toc165911709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31</w:t>
            </w:r>
            <w:r w:rsidR="00CA0815" w:rsidRPr="00CA0815">
              <w:rPr>
                <w:rFonts w:asciiTheme="minorEastAsia" w:hAnsiTheme="minorEastAsia"/>
                <w:noProof/>
                <w:webHidden/>
                <w:sz w:val="28"/>
                <w:szCs w:val="28"/>
              </w:rPr>
              <w:fldChar w:fldCharType="end"/>
            </w:r>
          </w:hyperlink>
        </w:p>
        <w:p w14:paraId="75882E77" w14:textId="6043CF92"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10" w:history="1">
            <w:r w:rsidR="00CA0815" w:rsidRPr="00CA0815">
              <w:rPr>
                <w:rStyle w:val="af1"/>
                <w:rFonts w:asciiTheme="minorEastAsia" w:hAnsiTheme="minorEastAsia" w:cstheme="majorBidi"/>
                <w:noProof/>
                <w:sz w:val="28"/>
                <w:szCs w:val="28"/>
              </w:rPr>
              <w:t>4.4.2 采样方法</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_Toc165911710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44</w:t>
            </w:r>
            <w:r w:rsidR="00CA0815" w:rsidRPr="00CA0815">
              <w:rPr>
                <w:rFonts w:asciiTheme="minorEastAsia" w:hAnsiTheme="minorEastAsia"/>
                <w:noProof/>
                <w:webHidden/>
                <w:sz w:val="28"/>
                <w:szCs w:val="28"/>
              </w:rPr>
              <w:fldChar w:fldCharType="end"/>
            </w:r>
          </w:hyperlink>
        </w:p>
        <w:p w14:paraId="046B733C" w14:textId="1221A3CA"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11" w:history="1">
            <w:r w:rsidR="00CA0815" w:rsidRPr="00CA0815">
              <w:rPr>
                <w:rStyle w:val="af1"/>
                <w:rFonts w:asciiTheme="minorEastAsia" w:hAnsiTheme="minorEastAsia" w:cstheme="majorBidi"/>
                <w:noProof/>
                <w:sz w:val="28"/>
                <w:szCs w:val="28"/>
              </w:rPr>
              <w:t>4.4.3 数据分布</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_Toc165911711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47</w:t>
            </w:r>
            <w:r w:rsidR="00CA0815" w:rsidRPr="00CA0815">
              <w:rPr>
                <w:rFonts w:asciiTheme="minorEastAsia" w:hAnsiTheme="minorEastAsia"/>
                <w:noProof/>
                <w:webHidden/>
                <w:sz w:val="28"/>
                <w:szCs w:val="28"/>
              </w:rPr>
              <w:fldChar w:fldCharType="end"/>
            </w:r>
          </w:hyperlink>
        </w:p>
        <w:p w14:paraId="29307CC5" w14:textId="5B3E54BC"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12" w:history="1">
            <w:r w:rsidR="00CA0815" w:rsidRPr="00CA0815">
              <w:rPr>
                <w:rStyle w:val="af1"/>
                <w:rFonts w:asciiTheme="minorEastAsia" w:hAnsiTheme="minorEastAsia"/>
                <w:noProof/>
                <w:sz w:val="28"/>
                <w:szCs w:val="28"/>
              </w:rPr>
              <w:t>4.4.4 节点数</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_Toc165911712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49</w:t>
            </w:r>
            <w:r w:rsidR="00CA0815" w:rsidRPr="00CA0815">
              <w:rPr>
                <w:rFonts w:asciiTheme="minorEastAsia" w:hAnsiTheme="minorEastAsia"/>
                <w:noProof/>
                <w:webHidden/>
                <w:sz w:val="28"/>
                <w:szCs w:val="28"/>
              </w:rPr>
              <w:fldChar w:fldCharType="end"/>
            </w:r>
          </w:hyperlink>
        </w:p>
        <w:p w14:paraId="442F5F58" w14:textId="39E9A4F1" w:rsidR="00CA0815" w:rsidRPr="00CA0815" w:rsidRDefault="00000000">
          <w:pPr>
            <w:pStyle w:val="TOC3"/>
            <w:tabs>
              <w:tab w:val="right" w:leader="dot" w:pos="8296"/>
            </w:tabs>
            <w:rPr>
              <w:rFonts w:asciiTheme="minorEastAsia" w:hAnsiTheme="minorEastAsia" w:cstheme="minorBidi"/>
              <w:noProof/>
              <w:kern w:val="2"/>
              <w:sz w:val="28"/>
              <w:szCs w:val="28"/>
              <w14:ligatures w14:val="standardContextual"/>
            </w:rPr>
          </w:pPr>
          <w:hyperlink w:anchor="_Toc165911713" w:history="1">
            <w:r w:rsidR="00CA0815" w:rsidRPr="00CA0815">
              <w:rPr>
                <w:rStyle w:val="af1"/>
                <w:rFonts w:asciiTheme="minorEastAsia" w:hAnsiTheme="minorEastAsia"/>
                <w:noProof/>
                <w:sz w:val="28"/>
                <w:szCs w:val="28"/>
              </w:rPr>
              <w:t>4.4.5 网络拓扑结构</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_Toc165911713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51</w:t>
            </w:r>
            <w:r w:rsidR="00CA0815" w:rsidRPr="00CA0815">
              <w:rPr>
                <w:rFonts w:asciiTheme="minorEastAsia" w:hAnsiTheme="minorEastAsia"/>
                <w:noProof/>
                <w:webHidden/>
                <w:sz w:val="28"/>
                <w:szCs w:val="28"/>
              </w:rPr>
              <w:fldChar w:fldCharType="end"/>
            </w:r>
          </w:hyperlink>
        </w:p>
        <w:p w14:paraId="68697B46" w14:textId="44F16880"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14" w:history="1">
            <w:r w:rsidR="00CA0815" w:rsidRPr="00CA0815">
              <w:rPr>
                <w:rStyle w:val="af1"/>
                <w:rFonts w:asciiTheme="minorEastAsia" w:hAnsiTheme="minorEastAsia"/>
                <w:noProof/>
                <w:sz w:val="28"/>
                <w:szCs w:val="28"/>
              </w:rPr>
              <w:t>4.6  本章小结</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_Toc165911714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53</w:t>
            </w:r>
            <w:r w:rsidR="00CA0815" w:rsidRPr="00CA0815">
              <w:rPr>
                <w:rFonts w:asciiTheme="minorEastAsia" w:hAnsiTheme="minorEastAsia"/>
                <w:noProof/>
                <w:webHidden/>
                <w:sz w:val="28"/>
                <w:szCs w:val="28"/>
              </w:rPr>
              <w:fldChar w:fldCharType="end"/>
            </w:r>
          </w:hyperlink>
        </w:p>
        <w:p w14:paraId="31AB1122" w14:textId="72012DAC" w:rsidR="00CA0815" w:rsidRPr="00CA0815" w:rsidRDefault="00000000">
          <w:pPr>
            <w:pStyle w:val="TOC1"/>
            <w:rPr>
              <w:rFonts w:asciiTheme="minorEastAsia" w:hAnsiTheme="minorEastAsia" w:cstheme="minorBidi"/>
              <w:noProof/>
              <w:kern w:val="2"/>
              <w:sz w:val="28"/>
              <w:szCs w:val="28"/>
              <w14:ligatures w14:val="standardContextual"/>
            </w:rPr>
          </w:pPr>
          <w:hyperlink w:anchor="_Toc165911715" w:history="1">
            <w:r w:rsidR="00CA0815" w:rsidRPr="00CA0815">
              <w:rPr>
                <w:rStyle w:val="af1"/>
                <w:rFonts w:asciiTheme="minorEastAsia" w:hAnsiTheme="minorEastAsia"/>
                <w:noProof/>
                <w:sz w:val="28"/>
                <w:szCs w:val="28"/>
              </w:rPr>
              <w:t>第5章 总结与展望</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_Toc165911715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55</w:t>
            </w:r>
            <w:r w:rsidR="00CA0815" w:rsidRPr="00CA0815">
              <w:rPr>
                <w:rFonts w:asciiTheme="minorEastAsia" w:hAnsiTheme="minorEastAsia"/>
                <w:noProof/>
                <w:webHidden/>
                <w:sz w:val="28"/>
                <w:szCs w:val="28"/>
              </w:rPr>
              <w:fldChar w:fldCharType="end"/>
            </w:r>
          </w:hyperlink>
        </w:p>
        <w:p w14:paraId="0ABD23FD" w14:textId="6A6EE884"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16" w:history="1">
            <w:r w:rsidR="00CA0815" w:rsidRPr="00CA0815">
              <w:rPr>
                <w:rStyle w:val="af1"/>
                <w:rFonts w:asciiTheme="minorEastAsia" w:hAnsiTheme="minorEastAsia"/>
                <w:noProof/>
                <w:sz w:val="28"/>
                <w:szCs w:val="28"/>
              </w:rPr>
              <w:t>5.1  工作总结</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_Toc165911716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55</w:t>
            </w:r>
            <w:r w:rsidR="00CA0815" w:rsidRPr="00CA0815">
              <w:rPr>
                <w:rFonts w:asciiTheme="minorEastAsia" w:hAnsiTheme="minorEastAsia"/>
                <w:noProof/>
                <w:webHidden/>
                <w:sz w:val="28"/>
                <w:szCs w:val="28"/>
              </w:rPr>
              <w:fldChar w:fldCharType="end"/>
            </w:r>
          </w:hyperlink>
        </w:p>
        <w:p w14:paraId="151A6433" w14:textId="3108937D" w:rsidR="00CA0815" w:rsidRPr="00CA0815" w:rsidRDefault="00000000">
          <w:pPr>
            <w:pStyle w:val="TOC2"/>
            <w:tabs>
              <w:tab w:val="right" w:leader="dot" w:pos="8296"/>
            </w:tabs>
            <w:rPr>
              <w:rFonts w:asciiTheme="minorEastAsia" w:hAnsiTheme="minorEastAsia" w:cstheme="minorBidi"/>
              <w:noProof/>
              <w:kern w:val="2"/>
              <w:sz w:val="28"/>
              <w:szCs w:val="28"/>
              <w14:ligatures w14:val="standardContextual"/>
            </w:rPr>
          </w:pPr>
          <w:hyperlink w:anchor="_Toc165911717" w:history="1">
            <w:r w:rsidR="00CA0815" w:rsidRPr="00CA0815">
              <w:rPr>
                <w:rStyle w:val="af1"/>
                <w:rFonts w:asciiTheme="minorEastAsia" w:hAnsiTheme="minorEastAsia"/>
                <w:noProof/>
                <w:sz w:val="28"/>
                <w:szCs w:val="28"/>
              </w:rPr>
              <w:t>5.2  工作展望</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_Toc165911717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56</w:t>
            </w:r>
            <w:r w:rsidR="00CA0815" w:rsidRPr="00CA0815">
              <w:rPr>
                <w:rFonts w:asciiTheme="minorEastAsia" w:hAnsiTheme="minorEastAsia"/>
                <w:noProof/>
                <w:webHidden/>
                <w:sz w:val="28"/>
                <w:szCs w:val="28"/>
              </w:rPr>
              <w:fldChar w:fldCharType="end"/>
            </w:r>
          </w:hyperlink>
        </w:p>
        <w:p w14:paraId="3082B05A" w14:textId="3997222A" w:rsidR="00CA0815" w:rsidRPr="00CA0815" w:rsidRDefault="00000000">
          <w:pPr>
            <w:pStyle w:val="TOC1"/>
            <w:rPr>
              <w:rFonts w:asciiTheme="minorEastAsia" w:hAnsiTheme="minorEastAsia" w:cstheme="minorBidi"/>
              <w:noProof/>
              <w:kern w:val="2"/>
              <w:sz w:val="28"/>
              <w:szCs w:val="28"/>
              <w14:ligatures w14:val="standardContextual"/>
            </w:rPr>
          </w:pPr>
          <w:hyperlink w:anchor="_Toc165911718" w:history="1">
            <w:r w:rsidR="00CA0815" w:rsidRPr="00CA0815">
              <w:rPr>
                <w:rStyle w:val="af1"/>
                <w:rFonts w:asciiTheme="minorEastAsia" w:hAnsiTheme="minorEastAsia"/>
                <w:noProof/>
                <w:sz w:val="28"/>
                <w:szCs w:val="28"/>
              </w:rPr>
              <w:t>参考文献</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_Toc165911718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57</w:t>
            </w:r>
            <w:r w:rsidR="00CA0815" w:rsidRPr="00CA0815">
              <w:rPr>
                <w:rFonts w:asciiTheme="minorEastAsia" w:hAnsiTheme="minorEastAsia"/>
                <w:noProof/>
                <w:webHidden/>
                <w:sz w:val="28"/>
                <w:szCs w:val="28"/>
              </w:rPr>
              <w:fldChar w:fldCharType="end"/>
            </w:r>
          </w:hyperlink>
        </w:p>
        <w:p w14:paraId="20B42C89" w14:textId="3980A2AE" w:rsidR="00CA0815" w:rsidRPr="00CA0815" w:rsidRDefault="00000000">
          <w:pPr>
            <w:pStyle w:val="TOC1"/>
            <w:rPr>
              <w:rFonts w:asciiTheme="minorEastAsia" w:hAnsiTheme="minorEastAsia" w:cstheme="minorBidi"/>
              <w:noProof/>
              <w:kern w:val="2"/>
              <w:sz w:val="28"/>
              <w:szCs w:val="28"/>
              <w14:ligatures w14:val="standardContextual"/>
            </w:rPr>
          </w:pPr>
          <w:hyperlink w:anchor="_Toc165911719" w:history="1">
            <w:r w:rsidR="00CA0815" w:rsidRPr="00CA0815">
              <w:rPr>
                <w:rStyle w:val="af1"/>
                <w:rFonts w:asciiTheme="minorEastAsia" w:hAnsiTheme="minorEastAsia"/>
                <w:noProof/>
                <w:sz w:val="28"/>
                <w:szCs w:val="28"/>
              </w:rPr>
              <w:t>作者简介及科研成果</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_Toc165911719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63</w:t>
            </w:r>
            <w:r w:rsidR="00CA0815" w:rsidRPr="00CA0815">
              <w:rPr>
                <w:rFonts w:asciiTheme="minorEastAsia" w:hAnsiTheme="minorEastAsia"/>
                <w:noProof/>
                <w:webHidden/>
                <w:sz w:val="28"/>
                <w:szCs w:val="28"/>
              </w:rPr>
              <w:fldChar w:fldCharType="end"/>
            </w:r>
          </w:hyperlink>
        </w:p>
        <w:p w14:paraId="3B1D5451" w14:textId="02BA42DE" w:rsidR="00CA0815" w:rsidRPr="00CA0815" w:rsidRDefault="00000000">
          <w:pPr>
            <w:pStyle w:val="TOC1"/>
            <w:rPr>
              <w:rFonts w:asciiTheme="minorEastAsia" w:hAnsiTheme="minorEastAsia" w:cstheme="minorBidi"/>
              <w:noProof/>
              <w:kern w:val="2"/>
              <w:sz w:val="28"/>
              <w:szCs w:val="28"/>
              <w14:ligatures w14:val="standardContextual"/>
            </w:rPr>
          </w:pPr>
          <w:hyperlink w:anchor="_Toc165911720" w:history="1">
            <w:r w:rsidR="00CA0815" w:rsidRPr="00CA0815">
              <w:rPr>
                <w:rStyle w:val="af1"/>
                <w:rFonts w:asciiTheme="minorEastAsia" w:hAnsiTheme="minorEastAsia"/>
                <w:noProof/>
                <w:sz w:val="28"/>
                <w:szCs w:val="28"/>
              </w:rPr>
              <w:t>致  谢</w:t>
            </w:r>
            <w:r w:rsidR="00CA0815" w:rsidRPr="00CA0815">
              <w:rPr>
                <w:rFonts w:asciiTheme="minorEastAsia" w:hAnsiTheme="minorEastAsia"/>
                <w:noProof/>
                <w:webHidden/>
                <w:sz w:val="28"/>
                <w:szCs w:val="28"/>
              </w:rPr>
              <w:tab/>
            </w:r>
            <w:r w:rsidR="00CA0815" w:rsidRPr="00CA0815">
              <w:rPr>
                <w:rFonts w:asciiTheme="minorEastAsia" w:hAnsiTheme="minorEastAsia"/>
                <w:noProof/>
                <w:webHidden/>
                <w:sz w:val="28"/>
                <w:szCs w:val="28"/>
              </w:rPr>
              <w:fldChar w:fldCharType="begin"/>
            </w:r>
            <w:r w:rsidR="00CA0815" w:rsidRPr="00CA0815">
              <w:rPr>
                <w:rFonts w:asciiTheme="minorEastAsia" w:hAnsiTheme="minorEastAsia"/>
                <w:noProof/>
                <w:webHidden/>
                <w:sz w:val="28"/>
                <w:szCs w:val="28"/>
              </w:rPr>
              <w:instrText xml:space="preserve"> PAGEREF _Toc165911720 \h </w:instrText>
            </w:r>
            <w:r w:rsidR="00CA0815" w:rsidRPr="00CA0815">
              <w:rPr>
                <w:rFonts w:asciiTheme="minorEastAsia" w:hAnsiTheme="minorEastAsia"/>
                <w:noProof/>
                <w:webHidden/>
                <w:sz w:val="28"/>
                <w:szCs w:val="28"/>
              </w:rPr>
            </w:r>
            <w:r w:rsidR="00CA0815" w:rsidRPr="00CA0815">
              <w:rPr>
                <w:rFonts w:asciiTheme="minorEastAsia" w:hAnsiTheme="minorEastAsia"/>
                <w:noProof/>
                <w:webHidden/>
                <w:sz w:val="28"/>
                <w:szCs w:val="28"/>
              </w:rPr>
              <w:fldChar w:fldCharType="separate"/>
            </w:r>
            <w:r w:rsidR="00CA0815" w:rsidRPr="00CA0815">
              <w:rPr>
                <w:rFonts w:asciiTheme="minorEastAsia" w:hAnsiTheme="minorEastAsia"/>
                <w:noProof/>
                <w:webHidden/>
                <w:sz w:val="28"/>
                <w:szCs w:val="28"/>
              </w:rPr>
              <w:t>64</w:t>
            </w:r>
            <w:r w:rsidR="00CA0815" w:rsidRPr="00CA0815">
              <w:rPr>
                <w:rFonts w:asciiTheme="minorEastAsia" w:hAnsiTheme="minorEastAsia"/>
                <w:noProof/>
                <w:webHidden/>
                <w:sz w:val="28"/>
                <w:szCs w:val="28"/>
              </w:rPr>
              <w:fldChar w:fldCharType="end"/>
            </w:r>
          </w:hyperlink>
        </w:p>
        <w:p w14:paraId="40684D0C" w14:textId="77777777" w:rsidR="00B44408" w:rsidRPr="00CA0815" w:rsidRDefault="00000000">
          <w:pPr>
            <w:spacing w:line="400" w:lineRule="exact"/>
            <w:ind w:firstLineChars="0" w:firstLine="0"/>
            <w:rPr>
              <w:rFonts w:asciiTheme="minorEastAsia" w:hAnsiTheme="minorEastAsia"/>
              <w:sz w:val="28"/>
              <w:szCs w:val="28"/>
            </w:rPr>
          </w:pPr>
          <w:r w:rsidRPr="00CA0815">
            <w:rPr>
              <w:rFonts w:asciiTheme="minorEastAsia" w:hAnsiTheme="minorEastAsia"/>
              <w:sz w:val="28"/>
              <w:szCs w:val="28"/>
              <w:lang w:val="zh-CN"/>
            </w:rPr>
            <w:fldChar w:fldCharType="end"/>
          </w:r>
        </w:p>
      </w:sdtContent>
    </w:sdt>
    <w:p w14:paraId="7C60A4D1" w14:textId="77777777" w:rsidR="00B44408" w:rsidRDefault="00B44408">
      <w:pPr>
        <w:widowControl/>
        <w:spacing w:line="240" w:lineRule="auto"/>
        <w:ind w:firstLineChars="0" w:firstLine="0"/>
        <w:jc w:val="left"/>
        <w:rPr>
          <w:b/>
          <w:bCs/>
          <w:kern w:val="44"/>
          <w:sz w:val="32"/>
          <w:szCs w:val="44"/>
        </w:rPr>
      </w:pPr>
    </w:p>
    <w:p w14:paraId="229FCF80" w14:textId="77777777" w:rsidR="00B44408" w:rsidRDefault="00B44408">
      <w:pPr>
        <w:pStyle w:val="1"/>
        <w:ind w:firstLine="643"/>
        <w:sectPr w:rsidR="00B44408" w:rsidSect="0074024C">
          <w:headerReference w:type="default" r:id="rId26"/>
          <w:pgSz w:w="11906" w:h="16838"/>
          <w:pgMar w:top="1440" w:right="1800" w:bottom="1440" w:left="1800" w:header="851" w:footer="992" w:gutter="0"/>
          <w:pgNumType w:fmt="upperRoman" w:start="1"/>
          <w:cols w:space="425"/>
          <w:docGrid w:type="lines" w:linePitch="312"/>
        </w:sectPr>
      </w:pPr>
    </w:p>
    <w:p w14:paraId="67E838CA" w14:textId="77777777" w:rsidR="00B44408" w:rsidRDefault="00000000">
      <w:pPr>
        <w:pStyle w:val="1"/>
        <w:spacing w:line="360" w:lineRule="auto"/>
      </w:pPr>
      <w:bookmarkStart w:id="19" w:name="_Toc165911677"/>
      <w:r>
        <w:rPr>
          <w:rFonts w:hint="eastAsia"/>
        </w:rPr>
        <w:lastRenderedPageBreak/>
        <w:t>第</w:t>
      </w:r>
      <w:r>
        <w:rPr>
          <w:rFonts w:hint="eastAsia"/>
        </w:rPr>
        <w:t>1</w:t>
      </w:r>
      <w:r>
        <w:rPr>
          <w:rFonts w:hint="eastAsia"/>
        </w:rPr>
        <w:t>章</w:t>
      </w:r>
      <w:r>
        <w:t xml:space="preserve"> </w:t>
      </w:r>
      <w:r>
        <w:rPr>
          <w:rFonts w:hint="eastAsia"/>
        </w:rPr>
        <w:t>绪</w:t>
      </w:r>
      <w:r>
        <w:rPr>
          <w:rFonts w:hint="eastAsia"/>
        </w:rPr>
        <w:t xml:space="preserve"> </w:t>
      </w:r>
      <w:r>
        <w:t xml:space="preserve"> </w:t>
      </w:r>
      <w:r>
        <w:rPr>
          <w:rFonts w:hint="eastAsia"/>
        </w:rPr>
        <w:t>论</w:t>
      </w:r>
      <w:bookmarkEnd w:id="19"/>
    </w:p>
    <w:p w14:paraId="52D78EAC" w14:textId="77777777" w:rsidR="00B44408" w:rsidRDefault="00000000" w:rsidP="00E907E2">
      <w:pPr>
        <w:pStyle w:val="2"/>
      </w:pPr>
      <w:bookmarkStart w:id="20" w:name="_Toc165911678"/>
      <w:r>
        <w:t xml:space="preserve">1.1  </w:t>
      </w:r>
      <w:r>
        <w:t>研究意义</w:t>
      </w:r>
      <w:bookmarkEnd w:id="20"/>
    </w:p>
    <w:p w14:paraId="32894EE7" w14:textId="77777777" w:rsidR="00B44408" w:rsidRDefault="00000000">
      <w:pPr>
        <w:spacing w:line="360" w:lineRule="auto"/>
        <w:ind w:firstLine="480"/>
      </w:pPr>
      <w:bookmarkStart w:id="21" w:name="_Hlk98070259"/>
      <w:r>
        <w:rPr>
          <w:rFonts w:hint="eastAsia"/>
        </w:rPr>
        <w:t>在人类不断探求掌握自然规律的旅途中，一系列的理论被发现和创立，如通过精密的行星观测揭示了万有引力的秘密，标志着人类深入理解宇宙运作的重要里程碑。微分方程的发展，提供了描述和解析连续时间下系统变化的强大工具，极大地促进了人类对复杂动态系统规律的认知。洛伦兹方程的提出，作为揭示混沌理论的起点，为人类理解似乎随机无序的系统行为开辟了新的视角。随着时间推移，深度学习的兴起，特别是在处理声音、文本、图像等信息密集型任务方面展现出的卓越能力，标志着人工智能研究的新纪元。近年来，将复杂网络理论与深度学习技术相结合，探索复杂系统的动态演化已逐渐成为科学研究的尖端领域。这预示着一种新的时代正在到来，即通过数据驱动的方法揭示系统内在规律的新篇章即将开启。</w:t>
      </w:r>
    </w:p>
    <w:p w14:paraId="58A4B567" w14:textId="77777777" w:rsidR="00B44408" w:rsidRDefault="00000000">
      <w:pPr>
        <w:spacing w:line="360" w:lineRule="auto"/>
        <w:ind w:firstLine="480"/>
      </w:pPr>
      <w:r>
        <w:rPr>
          <w:rFonts w:hint="eastAsia"/>
        </w:rPr>
        <w:t>复杂网络作为一种描述由众多单元组成的复杂系统的建模工具，其研究范围广泛涵盖物理学、社会学、经济学、生态系统和互联网等领域</w:t>
      </w:r>
      <w:r>
        <w:rPr>
          <w:rFonts w:asciiTheme="minorEastAsia" w:hAnsiTheme="minorEastAsia"/>
          <w:sz w:val="18"/>
          <w:szCs w:val="18"/>
          <w:vertAlign w:val="superscript"/>
        </w:rPr>
        <w:t>[1][2]</w:t>
      </w:r>
      <w:r>
        <w:rPr>
          <w:rFonts w:hint="eastAsia"/>
        </w:rPr>
        <w:t>。在复杂系统中，各个单元通过一种可能不断变化的网络结构相互连接。这类系统的动态性研究涉及到网络中单元状态随时间的变化问题。在现实世界中，从大脑到生态系统，再到社交网络等，许多复杂系统常通过复杂网络来模拟，它们的动态变化主要受制于一些底层的非线性动力学规律</w:t>
      </w:r>
      <w:r>
        <w:rPr>
          <w:rFonts w:asciiTheme="minorEastAsia" w:hAnsiTheme="minorEastAsia" w:hint="eastAsia"/>
          <w:sz w:val="18"/>
          <w:szCs w:val="18"/>
          <w:vertAlign w:val="superscript"/>
        </w:rPr>
        <w:t>[</w:t>
      </w:r>
      <w:r>
        <w:rPr>
          <w:rFonts w:asciiTheme="minorEastAsia" w:hAnsiTheme="minorEastAsia"/>
          <w:sz w:val="18"/>
          <w:szCs w:val="18"/>
          <w:vertAlign w:val="superscript"/>
        </w:rPr>
        <w:t>4]</w:t>
      </w:r>
      <w:r>
        <w:rPr>
          <w:rFonts w:hint="eastAsia"/>
        </w:rPr>
        <w:t>。非线性动力学系统在工程学、生态学、应用数学、统计物理等众多领域中扮演着重要角色。在这些学科中，模型的开发通常建立在对网络演化机制较为深入理解的基础上，这类模型因其建立在特定规则之上，故常被称作规则模型。例如，用于模拟疾病传播的</w:t>
      </w:r>
      <w:r>
        <w:rPr>
          <w:rFonts w:hint="eastAsia"/>
        </w:rPr>
        <w:t>SIR</w:t>
      </w:r>
      <w:r>
        <w:rPr>
          <w:rFonts w:hint="eastAsia"/>
        </w:rPr>
        <w:t>模型及其变种</w:t>
      </w:r>
      <w:r>
        <w:rPr>
          <w:rFonts w:hint="eastAsia"/>
        </w:rPr>
        <w:t>SIS</w:t>
      </w:r>
      <w:r>
        <w:rPr>
          <w:rFonts w:hint="eastAsia"/>
        </w:rPr>
        <w:t>模型，后者适用于描述那些感染后不会产生长期免疫、可能重新感染的疾病，如流感和新冠等。为了满足计算的需求，这些规则模型在实际应用和预测时，往往被简化为更加抽象的模型，这些模型基于一些较为强假设，因而难以完全捕捉实际复杂现象中的细节。</w:t>
      </w:r>
    </w:p>
    <w:p w14:paraId="41D0272E" w14:textId="77777777" w:rsidR="00B44408" w:rsidRDefault="00000000">
      <w:pPr>
        <w:spacing w:line="360" w:lineRule="auto"/>
        <w:ind w:firstLine="480"/>
      </w:pPr>
      <w:r>
        <w:rPr>
          <w:rFonts w:hint="eastAsia"/>
        </w:rPr>
        <w:t>在复杂网络动力学中，特别是在新冠疫情的背景下，在复杂网络动力学的研究领域，尤其是针对新冠疫情这一背景，已经出现了采用数据驱动方法对连续时</w:t>
      </w:r>
      <w:r>
        <w:rPr>
          <w:rFonts w:hint="eastAsia"/>
        </w:rPr>
        <w:lastRenderedPageBreak/>
        <w:t>间的动态数据进行建模。例如，</w:t>
      </w:r>
      <w:r>
        <w:rPr>
          <w:rFonts w:hint="eastAsia"/>
        </w:rPr>
        <w:t>Charles Murphy</w:t>
      </w:r>
      <w:r>
        <w:rPr>
          <w:rFonts w:hint="eastAsia"/>
        </w:rPr>
        <w:t>等研究者提出了一种结合图神经网络</w:t>
      </w:r>
      <w:r>
        <w:rPr>
          <w:rFonts w:hint="eastAsia"/>
        </w:rPr>
        <w:t>(Graph Neural Networks</w:t>
      </w:r>
      <w:r>
        <w:rPr>
          <w:rFonts w:hint="eastAsia"/>
        </w:rPr>
        <w:t>，</w:t>
      </w:r>
      <w:r>
        <w:rPr>
          <w:rFonts w:hint="eastAsia"/>
        </w:rPr>
        <w:t>GNN)</w:t>
      </w:r>
      <w:r>
        <w:rPr>
          <w:rFonts w:hint="eastAsia"/>
        </w:rPr>
        <w:t>和循环神经网络</w:t>
      </w:r>
      <w:r>
        <w:rPr>
          <w:rFonts w:hint="eastAsia"/>
        </w:rPr>
        <w:t>(Recurrent Neural Network</w:t>
      </w:r>
      <w:r>
        <w:rPr>
          <w:rFonts w:hint="eastAsia"/>
        </w:rPr>
        <w:t>，</w:t>
      </w:r>
      <w:r>
        <w:rPr>
          <w:rFonts w:hint="eastAsia"/>
        </w:rPr>
        <w:t>RNN)</w:t>
      </w:r>
      <w:r>
        <w:rPr>
          <w:rFonts w:hint="eastAsia"/>
        </w:rPr>
        <w:t>的模型架构</w:t>
      </w:r>
      <w:r>
        <w:rPr>
          <w:rFonts w:asciiTheme="minorEastAsia" w:hAnsiTheme="minorEastAsia"/>
          <w:sz w:val="18"/>
          <w:szCs w:val="18"/>
          <w:vertAlign w:val="superscript"/>
        </w:rPr>
        <w:t>[5]</w:t>
      </w:r>
      <w:r>
        <w:rPr>
          <w:rFonts w:hint="eastAsia"/>
        </w:rPr>
        <w:t>。该模型在分析了西班牙公开的</w:t>
      </w:r>
      <w:r>
        <w:rPr>
          <w:rFonts w:hint="eastAsia"/>
        </w:rPr>
        <w:t xml:space="preserve"> COVID-19 </w:t>
      </w:r>
      <w:r>
        <w:rPr>
          <w:rFonts w:hint="eastAsia"/>
        </w:rPr>
        <w:t>数据集后，对该国疫情的传播趋势进行了研究，并取得了较好的预测成果。在气象学领域，深度学习技术的引入同样促进了多项气象预测模型的发展，这类模型能够应用在预测接近地表的气温变化、评估空气质量以及预测降水等多个方面。鉴于天气数据同时包含了空间和时间的信息，在对该类数据进行建模和进一步预测的工作中使用时空动力学模型，能够有效提高预测的精度和效率。可微分物理信息图网络</w:t>
      </w:r>
      <w:r>
        <w:rPr>
          <w:rFonts w:hint="eastAsia"/>
        </w:rPr>
        <w:t>(Differentiable physics-informed graph networks,DPGN)</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_Ref128494781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w:t>
      </w:r>
      <w:r>
        <w:rPr>
          <w:rFonts w:asciiTheme="minorEastAsia" w:hAnsiTheme="minorEastAsia"/>
          <w:sz w:val="18"/>
          <w:szCs w:val="18"/>
          <w:vertAlign w:val="superscript"/>
        </w:rPr>
        <w:fldChar w:fldCharType="end"/>
      </w:r>
      <w:r>
        <w:rPr>
          <w:rFonts w:hint="eastAsia"/>
        </w:rPr>
        <w:t>就是近年来提出的一种上述模型，其通过将图神经网络框架和可微的物理方程进行结合的架构，使用正则项约束的方式将领域专家给出的知识通过潜在空间映射与隐含物理规律相结合，对物理知识进行学习以预测空气温度，该模型显著提升了气候预测任务的效果。</w:t>
      </w:r>
    </w:p>
    <w:p w14:paraId="697BE5BA" w14:textId="77777777" w:rsidR="00B44408" w:rsidRDefault="00000000">
      <w:pPr>
        <w:spacing w:line="360" w:lineRule="auto"/>
        <w:ind w:firstLine="480"/>
      </w:pPr>
      <w:r>
        <w:rPr>
          <w:rFonts w:hint="eastAsia"/>
        </w:rPr>
        <w:t>随着对于神经常微分方程相关的研究兴起，也出现了将神经微分方程与图神经网络结合的相关研究，如复杂网络的神经动力学模型</w:t>
      </w:r>
      <w:r>
        <w:rPr>
          <w:rFonts w:hint="eastAsia"/>
        </w:rPr>
        <w:t>(</w:t>
      </w:r>
      <w:r>
        <w:t>Neural dynamics on complex networks</w:t>
      </w:r>
      <w:r>
        <w:rPr>
          <w:rFonts w:hint="eastAsia"/>
        </w:rPr>
        <w:t xml:space="preserve"> ,NDCN</w:t>
      </w:r>
      <w:r>
        <w:t>)</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_Ref129038082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[7]</w:t>
      </w:r>
      <w:r>
        <w:rPr>
          <w:rFonts w:asciiTheme="minorEastAsia" w:hAnsiTheme="minorEastAsia"/>
          <w:sz w:val="18"/>
          <w:szCs w:val="18"/>
          <w:vertAlign w:val="superscript"/>
        </w:rPr>
        <w:fldChar w:fldCharType="end"/>
      </w:r>
      <w:r>
        <w:rPr>
          <w:rFonts w:hint="eastAsia"/>
        </w:rPr>
        <w:t>就是一个预测网络上动力学的演化趋势的模型，其输入数据为某个系统的一段时间内的动力学数据，输出数据为预测结果，该模型并在热扩散、基因调控方程的预测上都取得了不错的表现。</w:t>
      </w:r>
    </w:p>
    <w:p w14:paraId="5128FE7D" w14:textId="77777777" w:rsidR="00B44408" w:rsidRDefault="00000000">
      <w:pPr>
        <w:spacing w:line="360" w:lineRule="auto"/>
        <w:ind w:firstLine="480"/>
      </w:pPr>
      <w:r>
        <w:rPr>
          <w:rFonts w:hint="eastAsia"/>
        </w:rPr>
        <w:t>考虑现实世界的复杂性，仍然存在大量未被彻底研究的复杂网络，对于这些基本动力学尚未被充分理解的网络，一些动力学机制的复杂性使得它们难以被直接的数学公式所捕捉。这些网络在其发展过程中会产生海量的数据，通过分析这些时间序列数据来学习控制这些动力系统的规则，科研人员能够更深入地理解复杂网络的动力学属性，这是理解和最终有效控制这些系统的关键步骤。然而，在处理这些海量数据、发现网络动力学的过程中，往往会面临策略选择的问题，诸如分布区间、采样策略、动力学发现所采用的方法等方法都会对最终发现的动力学产生不同程度的影响，采用不同的策略对结果有哪些影响就变成了一个重要的问题。因此在复杂网络上的动力学学习过程中，探索和分析不同研究方法及其对于动力学探索结果的影响，具有十分重要的研究价值。</w:t>
      </w:r>
    </w:p>
    <w:p w14:paraId="2CB7ED29" w14:textId="77777777" w:rsidR="00B44408" w:rsidRDefault="00000000" w:rsidP="00E907E2">
      <w:pPr>
        <w:pStyle w:val="2"/>
      </w:pPr>
      <w:bookmarkStart w:id="22" w:name="_Toc165911679"/>
      <w:bookmarkEnd w:id="21"/>
      <w:r>
        <w:rPr>
          <w:rFonts w:hint="eastAsia"/>
        </w:rPr>
        <w:lastRenderedPageBreak/>
        <w:t>1</w:t>
      </w:r>
      <w:r>
        <w:t xml:space="preserve">.2  </w:t>
      </w:r>
      <w:r>
        <w:rPr>
          <w:rFonts w:hint="eastAsia"/>
        </w:rPr>
        <w:t>研究现状</w:t>
      </w:r>
      <w:bookmarkEnd w:id="22"/>
    </w:p>
    <w:p w14:paraId="2711F904" w14:textId="77777777" w:rsidR="00B44408" w:rsidRDefault="00000000">
      <w:pPr>
        <w:spacing w:line="360" w:lineRule="auto"/>
        <w:ind w:firstLine="480"/>
      </w:pPr>
      <w:r>
        <w:rPr>
          <w:rFonts w:hint="eastAsia"/>
        </w:rPr>
        <w:t>在探索复杂系统的过程中研究人员发现：在复杂系统中进行动力学发现的过程中，找到一种行之有效的的数据驱动方法是十分具有挑战性的，其原因主要在于现实世界的复杂网络的交互结构往往十分复杂，节点和边的结构直接决定了复杂网络的结构，但是他们之间的链接与交互十分繁杂，这也是复杂网络的重要特性之一，即高维性的一种体现。在复杂网络中，控制节点发生动态变化的规则虽然在时间上连续，但是其往往是非线性的，这就导致很难用一种清晰的数学形式来对系统内部节点及其结构的动态变化进行建模。</w:t>
      </w:r>
    </w:p>
    <w:p w14:paraId="778ACDFD" w14:textId="77777777" w:rsidR="00B44408" w:rsidRDefault="00000000">
      <w:pPr>
        <w:spacing w:line="360" w:lineRule="auto"/>
        <w:ind w:firstLine="480"/>
      </w:pPr>
      <w:r>
        <w:rPr>
          <w:rFonts w:hint="eastAsia"/>
        </w:rPr>
        <w:t>本世纪初，研究人员将动态反应扩散过程与种群动力学作为一种标准的方法对各种现象进行建模</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_Ref128479413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[8]</w:t>
      </w:r>
      <w:r>
        <w:rPr>
          <w:rFonts w:asciiTheme="minorEastAsia" w:hAnsiTheme="minorEastAsia"/>
          <w:sz w:val="18"/>
          <w:szCs w:val="18"/>
          <w:vertAlign w:val="superscript"/>
        </w:rPr>
        <w:fldChar w:fldCharType="end"/>
      </w:r>
      <w:r>
        <w:rPr>
          <w:rFonts w:hint="eastAsia"/>
        </w:rPr>
        <w:t>，在动态反应扩散与种群动力学中，密度、势等系统局部的性质在微观上反应为系统内部的粒子根据相应的物理定律发生相互扩散和作用。这种方法能够用来模拟诸如流行病传播、种群进化、化学反应等广泛现象。</w:t>
      </w:r>
      <w:r>
        <w:rPr>
          <w:rFonts w:ascii="Segoe UI" w:hAnsi="Segoe UI" w:cs="Segoe UI"/>
          <w:color w:val="0D0D0D"/>
          <w:shd w:val="clear" w:color="auto" w:fill="FFFFFF"/>
        </w:rPr>
        <w:t>在节点特性</w:t>
      </w:r>
      <w:r>
        <w:rPr>
          <w:rFonts w:ascii="Segoe UI" w:hAnsi="Segoe UI" w:cs="Segoe UI" w:hint="eastAsia"/>
          <w:color w:val="0D0D0D"/>
          <w:shd w:val="clear" w:color="auto" w:fill="FFFFFF"/>
        </w:rPr>
        <w:t>不同（异构）</w:t>
      </w:r>
      <w:r>
        <w:rPr>
          <w:rFonts w:ascii="Segoe UI" w:hAnsi="Segoe UI" w:cs="Segoe UI"/>
          <w:color w:val="0D0D0D"/>
          <w:shd w:val="clear" w:color="auto" w:fill="FFFFFF"/>
        </w:rPr>
        <w:t>且节点数量不固定的网络上，</w:t>
      </w:r>
      <w:r>
        <w:rPr>
          <w:rFonts w:ascii="Segoe UI" w:hAnsi="Segoe UI" w:cs="Segoe UI" w:hint="eastAsia"/>
          <w:color w:val="0D0D0D"/>
          <w:shd w:val="clear" w:color="auto" w:fill="FFFFFF"/>
        </w:rPr>
        <w:t>假定</w:t>
      </w:r>
      <w:r>
        <w:rPr>
          <w:rFonts w:ascii="Segoe UI" w:hAnsi="Segoe UI" w:cs="Segoe UI"/>
          <w:color w:val="0D0D0D"/>
          <w:shd w:val="clear" w:color="auto" w:fill="FFFFFF"/>
        </w:rPr>
        <w:t>两种基础的反应扩散过程，即</w:t>
      </w:r>
      <m:oMath>
        <m:r>
          <w:rPr>
            <w:rFonts w:ascii="Cambria Math" w:hAnsi="Cambria Math" w:hint="eastAsia"/>
          </w:rPr>
          <m:t>B</m:t>
        </m:r>
        <m:r>
          <w:rPr>
            <w:rFonts w:ascii="Cambria Math" w:hAnsi="Cambria Math"/>
          </w:rPr>
          <m:t>→A</m:t>
        </m:r>
      </m:oMath>
      <w:r>
        <w:rPr>
          <w:rFonts w:hint="eastAsia"/>
        </w:rPr>
        <w:t>和</w:t>
      </w:r>
      <m:oMath>
        <m:r>
          <w:rPr>
            <w:rFonts w:ascii="Cambria Math" w:hAnsi="Cambria Math" w:hint="eastAsia"/>
          </w:rPr>
          <m:t>A</m:t>
        </m:r>
        <m:r>
          <w:rPr>
            <w:rFonts w:ascii="Cambria Math" w:hAnsi="Cambria Math"/>
          </w:rPr>
          <m:t>+B→2B</m:t>
        </m:r>
      </m:oMath>
      <w:r>
        <w:rPr>
          <w:rFonts w:hint="eastAsia"/>
        </w:rPr>
        <w:t>。</w:t>
      </w:r>
      <w:r>
        <w:rPr>
          <w:rFonts w:ascii="Segoe UI" w:hAnsi="Segoe UI" w:cs="Segoe UI"/>
          <w:color w:val="0D0D0D"/>
          <w:shd w:val="clear" w:color="auto" w:fill="FFFFFF"/>
        </w:rPr>
        <w:t>例如，基于元种群的流行病模型就是采用这种反应扩散过程的典型案例。在这个模型中，粒子的移动模拟了人群在不同位置的活动，通过将人群划分为不同的类别，即采用节点异构性来模拟流行病系统中个体的不同状态</w:t>
      </w:r>
      <w:r>
        <w:rPr>
          <w:rFonts w:hint="eastAsia"/>
        </w:rPr>
        <w:t>，比如易感染者，感染者，免疫者。在反应扩散过程中，位于同一地点的不同个体可能相互接触，并根据个人状态情况和一定的概率来改变他们在该系统的状态。同时基于</w:t>
      </w:r>
      <w:r>
        <w:rPr>
          <w:rFonts w:hint="eastAsia"/>
        </w:rPr>
        <w:t>SIR</w:t>
      </w:r>
      <w:r>
        <w:rPr>
          <w:rFonts w:hint="eastAsia"/>
        </w:rPr>
        <w:t>模型等相关的流行病传播动力学模型也成为了复杂网络中的研究热点</w:t>
      </w:r>
      <w:r>
        <w:rPr>
          <w:rFonts w:asciiTheme="minorEastAsia" w:hAnsiTheme="minorEastAsia" w:hint="eastAsia"/>
          <w:sz w:val="18"/>
          <w:szCs w:val="18"/>
          <w:vertAlign w:val="superscript"/>
        </w:rPr>
        <w:t>[9]</w:t>
      </w:r>
      <w:r>
        <w:rPr>
          <w:rFonts w:asciiTheme="minorEastAsia" w:hAnsiTheme="minorEastAsia" w:cstheme="minorEastAsia" w:hint="eastAsia"/>
        </w:rPr>
        <w:t>。</w:t>
      </w:r>
      <w:r>
        <w:rPr>
          <w:rFonts w:hint="eastAsia"/>
        </w:rPr>
        <w:t>这些方法往往通过建模等抽象方式，将复杂的传染病现象抽象为简单且相对易处理的数学表达式形式进行表示</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_Ref135004762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w:t>
      </w:r>
      <w:r>
        <w:rPr>
          <w:rFonts w:asciiTheme="minorEastAsia" w:hAnsiTheme="minorEastAsia"/>
          <w:sz w:val="18"/>
          <w:szCs w:val="18"/>
          <w:vertAlign w:val="superscript"/>
        </w:rPr>
        <w:fldChar w:fldCharType="end"/>
      </w:r>
      <w:r>
        <w:rPr>
          <w:rFonts w:hint="eastAsia"/>
        </w:rPr>
        <w:t>，进而对复杂网络上的传染病动态进行预测。从而给出一些有价值的，可以抑制流行病传播的手段建议。</w:t>
      </w:r>
    </w:p>
    <w:p w14:paraId="230D6450" w14:textId="77777777" w:rsidR="00B44408" w:rsidRDefault="00000000">
      <w:pPr>
        <w:spacing w:line="360" w:lineRule="auto"/>
        <w:ind w:firstLine="480"/>
      </w:pPr>
      <w:r>
        <w:rPr>
          <w:rFonts w:hint="eastAsia"/>
        </w:rPr>
        <w:t>复杂网络动力学广泛的存在于生活中的每个角落，</w:t>
      </w:r>
      <w:r>
        <w:rPr>
          <w:rFonts w:hint="eastAsia"/>
        </w:rPr>
        <w:t>COVID-19</w:t>
      </w:r>
      <w:r>
        <w:rPr>
          <w:rFonts w:hint="eastAsia"/>
        </w:rPr>
        <w:t>爆发后，本就火热的针对传染病相关的复杂网络动力学研究热度更上一层，尤其是对于传染病的预测，一直是该领域的热点问题。以往的传统模型比如上文提到过的规则模型只能提供对于很基础的</w:t>
      </w:r>
      <w:r>
        <w:rPr>
          <w:rFonts w:hint="eastAsia"/>
        </w:rPr>
        <w:t>SIR</w:t>
      </w:r>
      <w:r>
        <w:rPr>
          <w:rFonts w:hint="eastAsia"/>
        </w:rPr>
        <w:t>等模型的预测，但是该类模型为了满足数学上的易处理性，都是简化了假设的模型，所以该类模型的准确性和复杂性也不如现实世界中的真实传染病模型。为了有效的学习到复杂网络上的动力学，研究人员提出了一类</w:t>
      </w:r>
      <w:r>
        <w:rPr>
          <w:rFonts w:hint="eastAsia"/>
        </w:rPr>
        <w:t>GNN</w:t>
      </w:r>
      <w:r>
        <w:rPr>
          <w:rFonts w:hint="eastAsia"/>
        </w:rPr>
        <w:t>与</w:t>
      </w:r>
      <w:r>
        <w:rPr>
          <w:rFonts w:hint="eastAsia"/>
        </w:rPr>
        <w:t>RNN</w:t>
      </w:r>
      <w:r>
        <w:rPr>
          <w:rFonts w:hint="eastAsia"/>
        </w:rPr>
        <w:t>相结合的方法来解决</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_Ref135693795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[10]</w:t>
      </w:r>
      <w:r>
        <w:rPr>
          <w:rFonts w:asciiTheme="minorEastAsia" w:hAnsiTheme="minorEastAsia"/>
          <w:sz w:val="18"/>
          <w:szCs w:val="18"/>
          <w:vertAlign w:val="superscript"/>
        </w:rPr>
        <w:fldChar w:fldCharType="end"/>
      </w:r>
      <w:r>
        <w:rPr>
          <w:rFonts w:hint="eastAsia"/>
        </w:rPr>
        <w:t>。该类方法可以从观测到的复杂网</w:t>
      </w:r>
      <w:r>
        <w:rPr>
          <w:rFonts w:hint="eastAsia"/>
        </w:rPr>
        <w:lastRenderedPageBreak/>
        <w:t>络上的时间序列数据中进行学习，</w:t>
      </w:r>
      <w:r>
        <w:rPr>
          <w:rFonts w:hint="eastAsia"/>
        </w:rPr>
        <w:t>GNN</w:t>
      </w:r>
      <w:r>
        <w:rPr>
          <w:rFonts w:hint="eastAsia"/>
        </w:rPr>
        <w:t>的特性也使得其适合对复杂网络进行建模，在假设要求条件较少的前提下可以对网络上的动力学进行模拟，甚至对于给定数据之外的动力学进行预测，进而研究不同的干预措施会对动力学产生怎样的影响，这一点对于阻断传染病在社会网络中传播，推行合理的公共卫生政策有很大的帮助。</w:t>
      </w:r>
      <w:r>
        <w:rPr>
          <w:rFonts w:hint="eastAsia"/>
        </w:rPr>
        <w:br/>
      </w:r>
      <w:r>
        <w:rPr>
          <w:rFonts w:hint="eastAsia"/>
        </w:rPr>
        <w:t>基于图神经网络衍生的预测时空序列模型在道路交通流量、电力负载调配等工业时空数据相关的预测任务中也得到了广泛的应用，在准确性和实时性方面也有不错的表现</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_Ref135693859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[11]</w:t>
      </w:r>
      <w:r>
        <w:rPr>
          <w:rFonts w:asciiTheme="minorEastAsia" w:hAnsiTheme="minorEastAsia"/>
          <w:sz w:val="18"/>
          <w:szCs w:val="18"/>
          <w:vertAlign w:val="superscript"/>
        </w:rPr>
        <w:fldChar w:fldCharType="end"/>
      </w:r>
      <w:r>
        <w:rPr>
          <w:rFonts w:hint="eastAsia"/>
        </w:rPr>
        <w:t>。这类基于数据驱动的模型通常对数据量有较高的需求，并且一旦复杂网络的结构或系统的基本动力学出现改变，这些模型就无法轻易地迁移到新的复杂系统中去应用。</w:t>
      </w:r>
    </w:p>
    <w:p w14:paraId="53CE1F36" w14:textId="77777777" w:rsidR="00B44408" w:rsidRDefault="00000000">
      <w:pPr>
        <w:spacing w:line="360" w:lineRule="auto"/>
        <w:ind w:firstLine="480"/>
      </w:pPr>
      <w:r>
        <w:rPr>
          <w:rFonts w:hint="eastAsia"/>
        </w:rPr>
        <w:t>在问题设定中，通常将多个表示状态的</w:t>
      </w:r>
      <m:oMath>
        <m:r>
          <w:rPr>
            <w:rFonts w:ascii="Cambria Math" w:hAnsi="Cambria Math" w:hint="eastAsia"/>
          </w:rPr>
          <m:t>x</m:t>
        </m:r>
      </m:oMath>
      <w:r>
        <w:rPr>
          <w:rFonts w:hint="eastAsia"/>
        </w:rPr>
        <w:t>的</w:t>
      </w:r>
      <m:oMath>
        <m:r>
          <w:rPr>
            <w:rFonts w:ascii="Cambria Math" w:hAnsi="Cambria Math" w:hint="eastAsia"/>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r>
          <w:rPr>
            <w:rFonts w:ascii="Cambria Math" w:hAnsi="Cambria Math" w:hint="eastAsia"/>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r>
          <w:rPr>
            <w:rFonts w:ascii="Cambria Math" w:hAnsi="Cambria Math" w:hint="eastAsia"/>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oMath>
      <w:r>
        <w:rPr>
          <w:rFonts w:hAnsi="Cambria Math" w:hint="eastAsia"/>
        </w:rPr>
        <w:t>的观测数据称为</w:t>
      </w:r>
      <w:r>
        <w:rPr>
          <w:rFonts w:hint="eastAsia"/>
        </w:rPr>
        <w:t>多元时间序列数据，该数据通常是从复杂网络系统中观察到的，任务目标则是从观察到的序列数据中归纳推断出动力学系统来对关键的状态信息</w:t>
      </w:r>
      <m:oMath>
        <m:r>
          <w:rPr>
            <w:rFonts w:ascii="Cambria Math" w:hAnsi="Cambria Math" w:hint="eastAsia"/>
          </w:rPr>
          <m:t>x</m:t>
        </m:r>
        <m:d>
          <m:dPr>
            <m:ctrlPr>
              <w:rPr>
                <w:rFonts w:ascii="Cambria Math" w:hAnsi="Cambria Math"/>
                <w:i/>
              </w:rPr>
            </m:ctrlPr>
          </m:dPr>
          <m:e>
            <m:r>
              <w:rPr>
                <w:rFonts w:ascii="Cambria Math" w:hAnsi="Cambria Math"/>
              </w:rPr>
              <m:t>t</m:t>
            </m:r>
          </m:e>
        </m:d>
      </m:oMath>
      <w:r>
        <w:rPr>
          <w:rFonts w:hAnsi="Cambria Math" w:hint="eastAsia"/>
        </w:rPr>
        <w:t>进行建模</w:t>
      </w:r>
      <w:r>
        <w:rPr>
          <w:rFonts w:hint="eastAsia"/>
        </w:rPr>
        <w:t>。考虑相对简单的情况，当观测到的序列数据每一段</w:t>
      </w:r>
      <w:r>
        <w:rPr>
          <w:rFonts w:hint="eastAsia"/>
        </w:rPr>
        <w:t>t</w:t>
      </w:r>
      <w:r>
        <w:rPr>
          <w:rFonts w:hint="eastAsia"/>
        </w:rPr>
        <w:t>的差值均匀，即时间间隔相等时，很多文献</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_Ref127397458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[12]</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_Ref127878791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[13]</w:t>
      </w:r>
      <w:r>
        <w:rPr>
          <w:rFonts w:asciiTheme="minorEastAsia" w:hAnsiTheme="minorEastAsia"/>
          <w:sz w:val="18"/>
          <w:szCs w:val="18"/>
          <w:vertAlign w:val="superscript"/>
        </w:rPr>
        <w:fldChar w:fldCharType="end"/>
      </w:r>
      <w:r>
        <w:rPr>
          <w:rFonts w:hint="eastAsia"/>
        </w:rPr>
        <w:t>已经有了相对成熟的解决方案。比如</w:t>
      </w:r>
      <w:r>
        <w:rPr>
          <w:rFonts w:hint="eastAsia"/>
        </w:rPr>
        <w:t>SINDy</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_Ref127397458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[12]</w:t>
      </w:r>
      <w:r>
        <w:rPr>
          <w:rFonts w:asciiTheme="minorEastAsia" w:hAnsiTheme="minorEastAsia"/>
          <w:sz w:val="18"/>
          <w:szCs w:val="18"/>
          <w:vertAlign w:val="superscript"/>
        </w:rPr>
        <w:fldChar w:fldCharType="end"/>
      </w:r>
      <w:r>
        <w:rPr>
          <w:rFonts w:hint="eastAsia"/>
        </w:rPr>
        <w:t>，该方法首先构建基函数库，在采用数值方法求出导数后，针对构造的基函数库采用稀疏回归方法选择基函数项，最后根据选择的基函数项求得一个稀疏的偏微分方程，该方程除了相对简洁外还具备可解释性，可以建模多种非线性的动力学，但是该方法也存在缺陷，非线性系统一般由较少的交互部分所组成，但在求解系数时，常用的稀疏回归等方法会使系统整体的复杂度随着最初构建的基函数库中基项的增加而大幅度增加，在现实世界中，一些复杂的大型系统往往由成千上万个基项和交互部分组成，在该类大型复杂网络上该方法能否学习到有效的动力学仍然是未知的任务，同时该方法中构建基函数库十分依赖事先给定的先验知识，需要较强的假设条件。</w:t>
      </w:r>
    </w:p>
    <w:p w14:paraId="259045C4" w14:textId="77777777" w:rsidR="00B44408" w:rsidRDefault="00000000">
      <w:pPr>
        <w:spacing w:line="360" w:lineRule="auto"/>
        <w:ind w:firstLine="480"/>
      </w:pPr>
      <w:r>
        <w:rPr>
          <w:rFonts w:hint="eastAsia"/>
        </w:rPr>
        <w:t>近期，随着获取用于分析复杂网络系统结构与动态的实验数据变得更加容易，一种适用于复杂网络数据的稀疏回归二阶段方法</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_Ref128482722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[14]</w:t>
      </w:r>
      <w:r>
        <w:rPr>
          <w:rFonts w:asciiTheme="minorEastAsia" w:hAnsiTheme="minorEastAsia"/>
          <w:sz w:val="18"/>
          <w:szCs w:val="18"/>
          <w:vertAlign w:val="superscript"/>
        </w:rPr>
        <w:fldChar w:fldCharType="end"/>
      </w:r>
      <w:r>
        <w:rPr>
          <w:rFonts w:hint="eastAsia"/>
        </w:rPr>
        <w:t>得到了开发。此方法对</w:t>
      </w:r>
      <w:r>
        <w:rPr>
          <w:rFonts w:hint="eastAsia"/>
        </w:rPr>
        <w:t>SINDy</w:t>
      </w:r>
      <w:r>
        <w:rPr>
          <w:rFonts w:hint="eastAsia"/>
        </w:rPr>
        <w:t>算法进行了拓展，将其应用到复杂网络上以研究非线性动力学。通过区分网络中节点的自身动力学和它们之间的相互作用，为两者分别构建了基函数集，并运用回归技术筛选出关键因素。这一双阶段策略采用了标准化处理以减少数据方差带</w:t>
      </w:r>
      <w:r>
        <w:rPr>
          <w:rFonts w:hint="eastAsia"/>
        </w:rPr>
        <w:lastRenderedPageBreak/>
        <w:t>来的影响，并引入了经过修改的赤池信息准则（</w:t>
      </w:r>
      <w:r>
        <w:rPr>
          <w:rFonts w:hint="eastAsia"/>
        </w:rPr>
        <w:t>wAIC</w:t>
      </w:r>
      <w:r>
        <w:rPr>
          <w:rFonts w:hint="eastAsia"/>
        </w:rPr>
        <w:t>）来确定稀疏模型中的关键项，以此在揭示网络动态时实现更优的学习效果。此方法能够在一定程度上克服数据不完整性和噪声干扰的挑战，尽管它仍旧继承了</w:t>
      </w:r>
      <w:r>
        <w:rPr>
          <w:rFonts w:hint="eastAsia"/>
        </w:rPr>
        <w:t>SINDy</w:t>
      </w:r>
      <w:r>
        <w:rPr>
          <w:rFonts w:hint="eastAsia"/>
        </w:rPr>
        <w:t>面临的固有问题，并对数据集的密度提出了要求。数据的稀疏性或基函数库的不完备可能导致不符合预期的结果，而为了有效地管理复杂网络动态系统中延迟和噪声的影响，科研人员提出了一种基于</w:t>
      </w:r>
      <w:r>
        <w:rPr>
          <w:rFonts w:hint="eastAsia"/>
        </w:rPr>
        <w:t>LaSalle</w:t>
      </w:r>
      <w:r>
        <w:rPr>
          <w:rFonts w:hint="eastAsia"/>
        </w:rPr>
        <w:t>不变性原则的自适应控制器，并利用</w:t>
      </w:r>
      <w:r>
        <w:rPr>
          <w:rFonts w:hint="eastAsia"/>
        </w:rPr>
        <w:t>Lyapunov</w:t>
      </w:r>
      <w:r>
        <w:rPr>
          <w:rFonts w:hint="eastAsia"/>
        </w:rPr>
        <w:t>稳定性理论确定了网络与外部系统同步的关键条件</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_Ref135696044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[15]</w:t>
      </w:r>
      <w:r>
        <w:rPr>
          <w:rFonts w:asciiTheme="minorEastAsia" w:hAnsiTheme="minorEastAsia"/>
          <w:sz w:val="18"/>
          <w:szCs w:val="18"/>
          <w:vertAlign w:val="superscript"/>
        </w:rPr>
        <w:fldChar w:fldCharType="end"/>
      </w:r>
      <w:r>
        <w:rPr>
          <w:rFonts w:hint="eastAsia"/>
        </w:rPr>
        <w:t>。</w:t>
      </w:r>
    </w:p>
    <w:p w14:paraId="2AD1404E" w14:textId="77777777" w:rsidR="00B44408" w:rsidRDefault="00000000">
      <w:pPr>
        <w:spacing w:line="360" w:lineRule="auto"/>
        <w:ind w:firstLine="480"/>
        <w:rPr>
          <w:rFonts w:ascii="宋体" w:eastAsia="宋体" w:hAnsi="宋体" w:cs="宋体"/>
          <w:szCs w:val="24"/>
        </w:rPr>
      </w:pPr>
      <w:r>
        <w:rPr>
          <w:rFonts w:hint="eastAsia"/>
        </w:rPr>
        <w:t>在研究中，科研人员遇到的复杂系统生成的时间序列数据，其观测间隔往往不一致，给数据分析带来了困难。尤其是当处理这种数据时，依赖于图神经网络（</w:t>
      </w:r>
      <w:r>
        <w:rPr>
          <w:rFonts w:hint="eastAsia"/>
        </w:rPr>
        <w:t>GNN</w:t>
      </w:r>
      <w:r>
        <w:rPr>
          <w:rFonts w:hint="eastAsia"/>
        </w:rPr>
        <w:t>）和循环神经网络（</w:t>
      </w:r>
      <w:r>
        <w:rPr>
          <w:rFonts w:hint="eastAsia"/>
        </w:rPr>
        <w:t>RNN</w:t>
      </w:r>
      <w:r>
        <w:rPr>
          <w:rFonts w:hint="eastAsia"/>
        </w:rPr>
        <w:t>）混合框架的深度学习方法受限于其对时间间隔的假设，难以有效应用。同时，采用稀疏回归技术如两阶段方法计算导数时，常用的差分等数值方法在面对不均匀时间间隔的情况下会引入较大计算误差，进而影响到结果的准确性。因此，精确地学习复杂网络中的动态过程仍是一项极富挑战的任务。</w:t>
      </w:r>
    </w:p>
    <w:p w14:paraId="389CAA7B" w14:textId="77777777" w:rsidR="00B44408" w:rsidRDefault="00000000">
      <w:pPr>
        <w:spacing w:line="360" w:lineRule="auto"/>
        <w:ind w:firstLine="480"/>
      </w:pPr>
      <w:r>
        <w:rPr>
          <w:rFonts w:hint="eastAsia"/>
        </w:rPr>
        <w:t>随着陈天琦等人基于残差网络的思想提出了神经常微分方程（</w:t>
      </w:r>
      <w:r>
        <w:rPr>
          <w:rFonts w:hint="eastAsia"/>
        </w:rPr>
        <w:t>Neural ODE</w:t>
      </w:r>
      <w:r>
        <w:rPr>
          <w:rFonts w:hint="eastAsia"/>
        </w:rPr>
        <w:t>）模型</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_Ref161058172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[16]</w:t>
      </w:r>
      <w:r>
        <w:rPr>
          <w:rFonts w:asciiTheme="minorEastAsia" w:hAnsiTheme="minorEastAsia"/>
          <w:sz w:val="18"/>
          <w:szCs w:val="18"/>
          <w:vertAlign w:val="superscript"/>
        </w:rPr>
        <w:fldChar w:fldCharType="end"/>
      </w:r>
      <w:r>
        <w:rPr>
          <w:rFonts w:hint="eastAsia"/>
        </w:rPr>
        <w:t>，神经网络的层次结构被推向连续化，其以神经网络为工具对隐藏状态的变化率进行参数化的方法大大推进了对连续神经网络的研究。这种方法使得研究人员能够通过数据驱动的方式发现常微分方程（</w:t>
      </w:r>
      <w:r>
        <w:rPr>
          <w:rFonts w:hint="eastAsia"/>
        </w:rPr>
        <w:t>ODE</w:t>
      </w:r>
      <w:r>
        <w:rPr>
          <w:rFonts w:hint="eastAsia"/>
        </w:rPr>
        <w:t>），以描绘连续时间下的动态过程。此外，已有研究通过整合连续的神经网络与图神经网络（</w:t>
      </w:r>
      <w:r>
        <w:rPr>
          <w:rFonts w:hint="eastAsia"/>
        </w:rPr>
        <w:t>GNN</w:t>
      </w:r>
      <w:r>
        <w:rPr>
          <w:rFonts w:hint="eastAsia"/>
        </w:rPr>
        <w:t>），提出了具有连续层级结构的图神经网络模型，例如</w:t>
      </w:r>
      <w:r>
        <w:rPr>
          <w:rFonts w:hint="eastAsia"/>
        </w:rPr>
        <w:t>GRAND</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_Ref127195918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[17]</w:t>
      </w:r>
      <w:r>
        <w:rPr>
          <w:rFonts w:asciiTheme="minorEastAsia" w:hAnsiTheme="minorEastAsia"/>
          <w:sz w:val="18"/>
          <w:szCs w:val="18"/>
          <w:vertAlign w:val="superscript"/>
        </w:rPr>
        <w:fldChar w:fldCharType="end"/>
      </w:r>
      <w:r>
        <w:rPr>
          <w:rFonts w:hint="eastAsia"/>
        </w:rPr>
        <w:t>和</w:t>
      </w:r>
      <w:r>
        <w:rPr>
          <w:rFonts w:hint="eastAsia"/>
        </w:rPr>
        <w:t>GDE</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_Ref128486543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[18]</w:t>
      </w:r>
      <w:r>
        <w:rPr>
          <w:rFonts w:asciiTheme="minorEastAsia" w:hAnsiTheme="minorEastAsia"/>
          <w:sz w:val="18"/>
          <w:szCs w:val="18"/>
          <w:vertAlign w:val="superscript"/>
        </w:rPr>
        <w:fldChar w:fldCharType="end"/>
      </w:r>
      <w:r>
        <w:rPr>
          <w:rFonts w:hint="eastAsia"/>
        </w:rPr>
        <w:t>等。这种连续化的层级结构有效应对了图神经网络研究中的深层过平滑问题，并且由于其层级与物理时间概念的自然对应，使得模型能够适用于连续时间轨迹预测等任务。例如，图微分方程（</w:t>
      </w:r>
      <w:r>
        <w:rPr>
          <w:rFonts w:hint="eastAsia"/>
        </w:rPr>
        <w:t>GDE</w:t>
      </w:r>
      <w:r>
        <w:rPr>
          <w:rFonts w:hint="eastAsia"/>
        </w:rPr>
        <w:t>）模型不仅适用于图数据的节点分类问题，还能够预测诸如交通流等连续时间序列数据，这彰显了其在处理不等时间间隔数据上的天然优势。通过结合图神经网络与神经常微分方程模型，为解决复杂网络动态学研究提供了一个高效的工具。</w:t>
      </w:r>
    </w:p>
    <w:p w14:paraId="6D4508B9" w14:textId="77777777" w:rsidR="00B44408" w:rsidRDefault="00000000">
      <w:pPr>
        <w:spacing w:line="360" w:lineRule="auto"/>
        <w:ind w:firstLine="480"/>
      </w:pPr>
      <w:r>
        <w:rPr>
          <w:rFonts w:hint="eastAsia"/>
        </w:rPr>
        <w:t>另一个例子是</w:t>
      </w:r>
      <w:r>
        <w:rPr>
          <w:rFonts w:hint="eastAsia"/>
        </w:rPr>
        <w:t>NDCN</w:t>
      </w:r>
      <w:r>
        <w:rPr>
          <w:rFonts w:hint="eastAsia"/>
        </w:rPr>
        <w:t>模型，它为处理复杂网络中观测到的时间序列数据的不均匀时间间隔问题提供了有效的数据驱动解决方案。</w:t>
      </w:r>
      <w:r>
        <w:rPr>
          <w:rFonts w:hint="eastAsia"/>
        </w:rPr>
        <w:t>NDCN</w:t>
      </w:r>
      <w:r>
        <w:rPr>
          <w:rFonts w:hint="eastAsia"/>
        </w:rPr>
        <w:t>模型为复杂网络动态学研究开辟了新的途径，其通过将系统状态从初始空间映射到一个扩展的空</w:t>
      </w:r>
      <w:r>
        <w:rPr>
          <w:rFonts w:hint="eastAsia"/>
        </w:rPr>
        <w:lastRenderedPageBreak/>
        <w:t>间，在此空间内进行扩散，再映射回原空间，以此学习网络动态。这种扩散过程的设计是灵活的，可以集成当前众多高效的图神经网络模型，以针对不同的动力学挑战获得更优化的结果。然而，与图神经网络类似，这一模型也有其局限性，即网络拓扑结构与训练过程中的参数不可完全分离。由于扩散过程在扩展的空间中进行，包含网络结构信息的邻接矩阵数据会干扰参数的学习过程，导致模型一旦训练完成，主要只适用于特定的图结构，这在一定程度上限制了模型的泛化能力。</w:t>
      </w:r>
      <w:r>
        <w:rPr>
          <w:rFonts w:hint="eastAsia"/>
        </w:rPr>
        <w:t xml:space="preserve"> </w:t>
      </w:r>
    </w:p>
    <w:p w14:paraId="0C6C8B75" w14:textId="77777777" w:rsidR="00B44408" w:rsidRDefault="00000000">
      <w:pPr>
        <w:spacing w:line="360" w:lineRule="auto"/>
        <w:ind w:firstLine="480"/>
      </w:pPr>
      <w:r>
        <w:rPr>
          <w:rFonts w:hint="eastAsia"/>
        </w:rPr>
        <w:t>现阶段已经有了大量的基于观测到的复杂系统时间序列数据来对动力学进行发现的方法，但是在具体的动力学发现过程中，对于策略选择的研究，即不同策略对于结果的影响仍然是一个有待研究的问题。</w:t>
      </w:r>
    </w:p>
    <w:p w14:paraId="3B2ED0B6" w14:textId="5DDA915D" w:rsidR="00B44408" w:rsidRDefault="00000000" w:rsidP="00E907E2">
      <w:pPr>
        <w:pStyle w:val="2"/>
      </w:pPr>
      <w:bookmarkStart w:id="23" w:name="_Toc165911680"/>
      <w:r>
        <w:rPr>
          <w:rFonts w:hint="eastAsia"/>
        </w:rPr>
        <w:t>1</w:t>
      </w:r>
      <w:r>
        <w:t xml:space="preserve">.3  </w:t>
      </w:r>
      <w:r>
        <w:rPr>
          <w:rFonts w:hint="eastAsia"/>
        </w:rPr>
        <w:t>研究内容</w:t>
      </w:r>
      <w:r w:rsidR="00E87978">
        <w:rPr>
          <w:rFonts w:hint="eastAsia"/>
        </w:rPr>
        <w:t>与</w:t>
      </w:r>
      <w:r w:rsidR="00D11CF0">
        <w:rPr>
          <w:rFonts w:hint="eastAsia"/>
        </w:rPr>
        <w:t>研究</w:t>
      </w:r>
      <w:r w:rsidR="00E87978">
        <w:rPr>
          <w:rFonts w:hint="eastAsia"/>
        </w:rPr>
        <w:t>目标</w:t>
      </w:r>
      <w:bookmarkEnd w:id="23"/>
    </w:p>
    <w:p w14:paraId="1ED37417" w14:textId="6D520B05" w:rsidR="00A7398D" w:rsidRDefault="00EE0F0D">
      <w:pPr>
        <w:spacing w:line="360" w:lineRule="auto"/>
        <w:ind w:firstLine="480"/>
      </w:pPr>
      <w:r>
        <w:rPr>
          <w:rFonts w:hint="eastAsia"/>
        </w:rPr>
        <w:t>目前大多数模型都受制于较为固定的应用场景，即对单个环境重的系统动力学进行学习及预测，然而在现实世界中的复杂系统中的环境因素如重力，温度，气压都不是一成不变</w:t>
      </w:r>
      <w:r w:rsidR="002E4A6C" w:rsidRPr="002E4A6C">
        <w:rPr>
          <w:rFonts w:asciiTheme="minorEastAsia" w:hAnsiTheme="minorEastAsia"/>
          <w:sz w:val="18"/>
          <w:szCs w:val="18"/>
          <w:vertAlign w:val="superscript"/>
        </w:rPr>
        <w:fldChar w:fldCharType="begin"/>
      </w:r>
      <w:r w:rsidR="002E4A6C" w:rsidRPr="002E4A6C">
        <w:rPr>
          <w:rFonts w:asciiTheme="minorEastAsia" w:hAnsiTheme="minorEastAsia"/>
          <w:sz w:val="18"/>
          <w:szCs w:val="18"/>
          <w:vertAlign w:val="superscript"/>
        </w:rPr>
        <w:instrText xml:space="preserve"> </w:instrText>
      </w:r>
      <w:r w:rsidR="002E4A6C" w:rsidRPr="002E4A6C">
        <w:rPr>
          <w:rFonts w:asciiTheme="minorEastAsia" w:hAnsiTheme="minorEastAsia" w:hint="eastAsia"/>
          <w:sz w:val="18"/>
          <w:szCs w:val="18"/>
          <w:vertAlign w:val="superscript"/>
        </w:rPr>
        <w:instrText>REF _Ref128064666 \r \h</w:instrText>
      </w:r>
      <w:r w:rsidR="002E4A6C" w:rsidRPr="002E4A6C">
        <w:rPr>
          <w:rFonts w:asciiTheme="minorEastAsia" w:hAnsiTheme="minorEastAsia"/>
          <w:sz w:val="18"/>
          <w:szCs w:val="18"/>
          <w:vertAlign w:val="superscript"/>
        </w:rPr>
        <w:instrText xml:space="preserve">  \* MERGEFORMAT </w:instrText>
      </w:r>
      <w:r w:rsidR="002E4A6C" w:rsidRPr="002E4A6C">
        <w:rPr>
          <w:rFonts w:asciiTheme="minorEastAsia" w:hAnsiTheme="minorEastAsia"/>
          <w:sz w:val="18"/>
          <w:szCs w:val="18"/>
          <w:vertAlign w:val="superscript"/>
        </w:rPr>
      </w:r>
      <w:r w:rsidR="002E4A6C" w:rsidRPr="002E4A6C">
        <w:rPr>
          <w:rFonts w:asciiTheme="minorEastAsia" w:hAnsiTheme="minorEastAsia"/>
          <w:sz w:val="18"/>
          <w:szCs w:val="18"/>
          <w:vertAlign w:val="superscript"/>
        </w:rPr>
        <w:fldChar w:fldCharType="separate"/>
      </w:r>
      <w:r w:rsidR="002E4A6C" w:rsidRPr="002E4A6C">
        <w:rPr>
          <w:rFonts w:asciiTheme="minorEastAsia" w:hAnsiTheme="minorEastAsia"/>
          <w:sz w:val="18"/>
          <w:szCs w:val="18"/>
          <w:vertAlign w:val="superscript"/>
        </w:rPr>
        <w:t>[28]</w:t>
      </w:r>
      <w:r w:rsidR="002E4A6C" w:rsidRPr="002E4A6C">
        <w:rPr>
          <w:rFonts w:asciiTheme="minorEastAsia" w:hAnsiTheme="minorEastAsia"/>
          <w:sz w:val="18"/>
          <w:szCs w:val="18"/>
          <w:vertAlign w:val="superscript"/>
        </w:rPr>
        <w:fldChar w:fldCharType="end"/>
      </w:r>
      <w:r>
        <w:rPr>
          <w:rFonts w:hint="eastAsia"/>
        </w:rPr>
        <w:t>，环境因素的改变往往会体现在动力学底层参数的变化上，这就导致现有模型在处理真实数据时，性能表现较差且效率缓慢</w:t>
      </w:r>
      <w:r w:rsidR="002E4A6C" w:rsidRPr="002E4A6C">
        <w:rPr>
          <w:rFonts w:asciiTheme="minorEastAsia" w:hAnsiTheme="minorEastAsia"/>
          <w:sz w:val="18"/>
          <w:szCs w:val="18"/>
          <w:vertAlign w:val="superscript"/>
        </w:rPr>
        <w:fldChar w:fldCharType="begin"/>
      </w:r>
      <w:r w:rsidR="002E4A6C" w:rsidRPr="002E4A6C">
        <w:rPr>
          <w:rFonts w:asciiTheme="minorEastAsia" w:hAnsiTheme="minorEastAsia"/>
          <w:sz w:val="18"/>
          <w:szCs w:val="18"/>
          <w:vertAlign w:val="superscript"/>
        </w:rPr>
        <w:instrText xml:space="preserve"> </w:instrText>
      </w:r>
      <w:r w:rsidR="002E4A6C" w:rsidRPr="002E4A6C">
        <w:rPr>
          <w:rFonts w:asciiTheme="minorEastAsia" w:hAnsiTheme="minorEastAsia" w:hint="eastAsia"/>
          <w:sz w:val="18"/>
          <w:szCs w:val="18"/>
          <w:vertAlign w:val="superscript"/>
        </w:rPr>
        <w:instrText>REF _Ref161068569 \r \h</w:instrText>
      </w:r>
      <w:r w:rsidR="002E4A6C" w:rsidRPr="002E4A6C">
        <w:rPr>
          <w:rFonts w:asciiTheme="minorEastAsia" w:hAnsiTheme="minorEastAsia"/>
          <w:sz w:val="18"/>
          <w:szCs w:val="18"/>
          <w:vertAlign w:val="superscript"/>
        </w:rPr>
        <w:instrText xml:space="preserve">  \* MERGEFORMAT </w:instrText>
      </w:r>
      <w:r w:rsidR="002E4A6C" w:rsidRPr="002E4A6C">
        <w:rPr>
          <w:rFonts w:asciiTheme="minorEastAsia" w:hAnsiTheme="minorEastAsia"/>
          <w:sz w:val="18"/>
          <w:szCs w:val="18"/>
          <w:vertAlign w:val="superscript"/>
        </w:rPr>
      </w:r>
      <w:r w:rsidR="002E4A6C" w:rsidRPr="002E4A6C">
        <w:rPr>
          <w:rFonts w:asciiTheme="minorEastAsia" w:hAnsiTheme="minorEastAsia"/>
          <w:sz w:val="18"/>
          <w:szCs w:val="18"/>
          <w:vertAlign w:val="superscript"/>
        </w:rPr>
        <w:fldChar w:fldCharType="separate"/>
      </w:r>
      <w:r w:rsidR="002E4A6C" w:rsidRPr="002E4A6C">
        <w:rPr>
          <w:rFonts w:asciiTheme="minorEastAsia" w:hAnsiTheme="minorEastAsia"/>
          <w:sz w:val="18"/>
          <w:szCs w:val="18"/>
          <w:vertAlign w:val="superscript"/>
        </w:rPr>
        <w:t>[59]</w:t>
      </w:r>
      <w:r w:rsidR="002E4A6C" w:rsidRPr="002E4A6C">
        <w:rPr>
          <w:rFonts w:asciiTheme="minorEastAsia" w:hAnsiTheme="minorEastAsia"/>
          <w:sz w:val="18"/>
          <w:szCs w:val="18"/>
          <w:vertAlign w:val="superscript"/>
        </w:rPr>
        <w:fldChar w:fldCharType="end"/>
      </w:r>
      <w:r w:rsidR="007538E2">
        <w:rPr>
          <w:rFonts w:hint="eastAsia"/>
        </w:rPr>
        <w:t>。</w:t>
      </w:r>
      <w:r w:rsidRPr="00EE0F0D">
        <w:rPr>
          <w:rFonts w:hint="eastAsia"/>
        </w:rPr>
        <w:t>虽然有可能针对不同环境训练多个模型，但这种方法需要大量</w:t>
      </w:r>
      <w:r w:rsidR="007538E2">
        <w:rPr>
          <w:rFonts w:hint="eastAsia"/>
        </w:rPr>
        <w:t>的</w:t>
      </w:r>
      <w:r w:rsidRPr="00EE0F0D">
        <w:rPr>
          <w:rFonts w:hint="eastAsia"/>
        </w:rPr>
        <w:t>计算资源，而且无法捕捉不同环境中动态的潜在共性，导致在单个环境数据有限或稀少的情况下，预测性能不佳</w:t>
      </w:r>
      <w:r w:rsidR="002E4A6C" w:rsidRPr="002E4A6C">
        <w:rPr>
          <w:rFonts w:asciiTheme="minorEastAsia" w:hAnsiTheme="minorEastAsia"/>
          <w:sz w:val="18"/>
          <w:szCs w:val="18"/>
          <w:vertAlign w:val="superscript"/>
        </w:rPr>
        <w:fldChar w:fldCharType="begin"/>
      </w:r>
      <w:r w:rsidR="002E4A6C" w:rsidRPr="002E4A6C">
        <w:rPr>
          <w:rFonts w:asciiTheme="minorEastAsia" w:hAnsiTheme="minorEastAsia"/>
          <w:sz w:val="18"/>
          <w:szCs w:val="18"/>
          <w:vertAlign w:val="superscript"/>
        </w:rPr>
        <w:instrText xml:space="preserve"> </w:instrText>
      </w:r>
      <w:r w:rsidR="002E4A6C" w:rsidRPr="002E4A6C">
        <w:rPr>
          <w:rFonts w:asciiTheme="minorEastAsia" w:hAnsiTheme="minorEastAsia" w:hint="eastAsia"/>
          <w:sz w:val="18"/>
          <w:szCs w:val="18"/>
          <w:vertAlign w:val="superscript"/>
        </w:rPr>
        <w:instrText>REF _Ref165908936 \r \h</w:instrText>
      </w:r>
      <w:r w:rsidR="002E4A6C" w:rsidRPr="002E4A6C">
        <w:rPr>
          <w:rFonts w:asciiTheme="minorEastAsia" w:hAnsiTheme="minorEastAsia"/>
          <w:sz w:val="18"/>
          <w:szCs w:val="18"/>
          <w:vertAlign w:val="superscript"/>
        </w:rPr>
        <w:instrText xml:space="preserve">  \* MERGEFORMAT </w:instrText>
      </w:r>
      <w:r w:rsidR="002E4A6C" w:rsidRPr="002E4A6C">
        <w:rPr>
          <w:rFonts w:asciiTheme="minorEastAsia" w:hAnsiTheme="minorEastAsia"/>
          <w:sz w:val="18"/>
          <w:szCs w:val="18"/>
          <w:vertAlign w:val="superscript"/>
        </w:rPr>
      </w:r>
      <w:r w:rsidR="002E4A6C" w:rsidRPr="002E4A6C">
        <w:rPr>
          <w:rFonts w:asciiTheme="minorEastAsia" w:hAnsiTheme="minorEastAsia"/>
          <w:sz w:val="18"/>
          <w:szCs w:val="18"/>
          <w:vertAlign w:val="superscript"/>
        </w:rPr>
        <w:fldChar w:fldCharType="separate"/>
      </w:r>
      <w:r w:rsidR="002E4A6C" w:rsidRPr="002E4A6C">
        <w:rPr>
          <w:rFonts w:asciiTheme="minorEastAsia" w:hAnsiTheme="minorEastAsia"/>
          <w:sz w:val="18"/>
          <w:szCs w:val="18"/>
          <w:vertAlign w:val="superscript"/>
        </w:rPr>
        <w:t>[67]</w:t>
      </w:r>
      <w:r w:rsidR="002E4A6C" w:rsidRPr="002E4A6C">
        <w:rPr>
          <w:rFonts w:asciiTheme="minorEastAsia" w:hAnsiTheme="minorEastAsia"/>
          <w:sz w:val="18"/>
          <w:szCs w:val="18"/>
          <w:vertAlign w:val="superscript"/>
        </w:rPr>
        <w:fldChar w:fldCharType="end"/>
      </w:r>
      <w:r>
        <w:rPr>
          <w:rFonts w:hint="eastAsia"/>
        </w:rPr>
        <w:t>。</w:t>
      </w:r>
      <w:r w:rsidRPr="00EE0F0D">
        <w:rPr>
          <w:rFonts w:hint="eastAsia"/>
        </w:rPr>
        <w:t>因此，</w:t>
      </w:r>
      <w:r>
        <w:rPr>
          <w:rFonts w:hint="eastAsia"/>
        </w:rPr>
        <w:t>跨</w:t>
      </w:r>
      <w:r w:rsidRPr="00EE0F0D">
        <w:rPr>
          <w:rFonts w:hint="eastAsia"/>
        </w:rPr>
        <w:t>环境学习</w:t>
      </w:r>
      <w:r>
        <w:rPr>
          <w:rFonts w:hint="eastAsia"/>
        </w:rPr>
        <w:t>复杂系统的</w:t>
      </w:r>
      <w:r w:rsidRPr="00EE0F0D">
        <w:rPr>
          <w:rFonts w:hint="eastAsia"/>
        </w:rPr>
        <w:t>动力</w:t>
      </w:r>
      <w:r>
        <w:rPr>
          <w:rFonts w:hint="eastAsia"/>
        </w:rPr>
        <w:t>学</w:t>
      </w:r>
      <w:r w:rsidRPr="00EE0F0D">
        <w:rPr>
          <w:rFonts w:hint="eastAsia"/>
        </w:rPr>
        <w:t>仍是一项</w:t>
      </w:r>
      <w:r>
        <w:rPr>
          <w:rFonts w:hint="eastAsia"/>
        </w:rPr>
        <w:t>重要</w:t>
      </w:r>
      <w:r w:rsidRPr="00EE0F0D">
        <w:rPr>
          <w:rFonts w:hint="eastAsia"/>
        </w:rPr>
        <w:t>挑战。</w:t>
      </w:r>
      <w:r w:rsidR="00B8582C">
        <w:rPr>
          <w:rFonts w:hint="eastAsia"/>
        </w:rPr>
        <w:t>综上，提出一种行而有效的跨环境学习模型是本文的研究目标之一。</w:t>
      </w:r>
    </w:p>
    <w:p w14:paraId="0E099B5B" w14:textId="65ADDFCF" w:rsidR="00B44408" w:rsidRDefault="00000000">
      <w:pPr>
        <w:spacing w:line="360" w:lineRule="auto"/>
        <w:ind w:firstLine="480"/>
        <w:rPr>
          <w:iCs/>
        </w:rPr>
      </w:pPr>
      <w:r>
        <w:rPr>
          <w:rFonts w:hint="eastAsia"/>
        </w:rPr>
        <w:t>在复杂网络上的动力学发现相关的研究中，研究人员往往更关注模型对于不同动力学控制的系统的预测效能，对于一些进行发现动力学的模型，其目的也往往是为了对系统未来某一时刻的状态进行预测</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_Ref161058425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[19]</w:t>
      </w:r>
      <w:r>
        <w:rPr>
          <w:rFonts w:asciiTheme="minorEastAsia" w:hAnsiTheme="minorEastAsia"/>
          <w:sz w:val="18"/>
          <w:szCs w:val="18"/>
          <w:vertAlign w:val="superscript"/>
        </w:rPr>
        <w:fldChar w:fldCharType="end"/>
      </w:r>
      <w:r>
        <w:rPr>
          <w:rFonts w:hint="eastAsia"/>
        </w:rPr>
        <w:t>，而对在发现过程中的一些影响因素关注较少，诸如数据区间、采样方法、初始状态服从的分布等因素。这些因素通常会对实验结果产生影响，</w:t>
      </w:r>
      <w:r w:rsidR="00B8582C" w:rsidRPr="00B8582C">
        <w:rPr>
          <w:rFonts w:hint="eastAsia"/>
        </w:rPr>
        <w:t>通过综合评价各关键因素的影响力，对数据采样策略、网络基本构成及其拓扑特征等因素的详尽分析，明确了研究中应优先考虑的变量集合，为</w:t>
      </w:r>
      <w:r w:rsidR="00B8582C">
        <w:rPr>
          <w:rFonts w:hint="eastAsia"/>
        </w:rPr>
        <w:t>后续研究者</w:t>
      </w:r>
      <w:r w:rsidR="00B8582C" w:rsidRPr="00B8582C">
        <w:rPr>
          <w:rFonts w:hint="eastAsia"/>
        </w:rPr>
        <w:t>指明研究路径中的核心要素。在理论上丰富复杂网络动力学的分析维度</w:t>
      </w:r>
      <w:r w:rsidR="00B14846">
        <w:rPr>
          <w:rFonts w:hint="eastAsia"/>
        </w:rPr>
        <w:t>的同时，</w:t>
      </w:r>
      <w:r w:rsidR="00B8582C" w:rsidRPr="00B8582C">
        <w:rPr>
          <w:rFonts w:hint="eastAsia"/>
        </w:rPr>
        <w:t>在实践层面为提高动力学模型的准确性和可靠性提供实证支撑，</w:t>
      </w:r>
      <w:r w:rsidR="00B8582C">
        <w:rPr>
          <w:rFonts w:hint="eastAsia"/>
        </w:rPr>
        <w:t>也是本文的研究目标。</w:t>
      </w:r>
    </w:p>
    <w:p w14:paraId="21999F3E" w14:textId="77777777" w:rsidR="00B44408" w:rsidRDefault="00000000">
      <w:pPr>
        <w:spacing w:line="360" w:lineRule="auto"/>
        <w:ind w:firstLine="480"/>
        <w:rPr>
          <w:iCs/>
        </w:rPr>
      </w:pPr>
      <w:r>
        <w:rPr>
          <w:rFonts w:hint="eastAsia"/>
          <w:iCs/>
        </w:rPr>
        <w:lastRenderedPageBreak/>
        <w:t>本文的主要贡献如下：</w:t>
      </w:r>
    </w:p>
    <w:p w14:paraId="1D7ED54F" w14:textId="49B527C8" w:rsidR="00B44408" w:rsidRDefault="00000000">
      <w:pPr>
        <w:spacing w:line="360" w:lineRule="auto"/>
        <w:ind w:firstLineChars="0" w:firstLine="480"/>
        <w:rPr>
          <w:iCs/>
        </w:rPr>
      </w:pPr>
      <w:r>
        <w:rPr>
          <w:rFonts w:hint="eastAsia"/>
          <w:iCs/>
        </w:rPr>
        <w:t>（</w:t>
      </w:r>
      <w:r>
        <w:rPr>
          <w:rFonts w:hint="eastAsia"/>
          <w:iCs/>
        </w:rPr>
        <w:t>1</w:t>
      </w:r>
      <w:r>
        <w:rPr>
          <w:rFonts w:hint="eastAsia"/>
          <w:iCs/>
        </w:rPr>
        <w:t>）</w:t>
      </w:r>
      <w:r>
        <w:rPr>
          <w:rFonts w:hint="eastAsia"/>
        </w:rPr>
        <w:t>本文研究了复杂系统上的跨环境学习，</w:t>
      </w:r>
      <w:r w:rsidR="00304EEC">
        <w:rPr>
          <w:rFonts w:hint="eastAsia"/>
        </w:rPr>
        <w:t>首次将迁移学习中的领域自适应思想和神经常微分过程相结合，</w:t>
      </w:r>
      <w:r>
        <w:rPr>
          <w:rFonts w:hint="eastAsia"/>
        </w:rPr>
        <w:t>提出了一种在复杂系统上进行跨环境学习的方法，相比较于现有模型，该方法在拥有跨环境学习能力的同时，对于复杂系统未来状态的预测也有更高的准确度</w:t>
      </w:r>
      <w:r>
        <w:rPr>
          <w:rFonts w:hint="eastAsia"/>
          <w:iCs/>
        </w:rPr>
        <w:t>。</w:t>
      </w:r>
    </w:p>
    <w:p w14:paraId="25C9EBA0" w14:textId="5E88B0E4" w:rsidR="00B44408" w:rsidRDefault="00000000">
      <w:pPr>
        <w:spacing w:line="360" w:lineRule="auto"/>
        <w:ind w:firstLineChars="0" w:firstLine="480"/>
      </w:pPr>
      <w:r>
        <w:rPr>
          <w:rFonts w:hint="eastAsia"/>
          <w:iCs/>
        </w:rPr>
        <w:t>（</w:t>
      </w:r>
      <w:r>
        <w:rPr>
          <w:rFonts w:hint="eastAsia"/>
          <w:iCs/>
        </w:rPr>
        <w:t>2</w:t>
      </w:r>
      <w:r>
        <w:rPr>
          <w:rFonts w:hint="eastAsia"/>
          <w:iCs/>
        </w:rPr>
        <w:t>）</w:t>
      </w:r>
      <w:r w:rsidR="002247D0" w:rsidRPr="002247D0">
        <w:rPr>
          <w:rFonts w:hint="eastAsia"/>
        </w:rPr>
        <w:t>本</w:t>
      </w:r>
      <w:r w:rsidR="002247D0">
        <w:rPr>
          <w:rFonts w:hint="eastAsia"/>
        </w:rPr>
        <w:t>文</w:t>
      </w:r>
      <w:r w:rsidR="002247D0" w:rsidRPr="002247D0">
        <w:rPr>
          <w:rFonts w:hint="eastAsia"/>
        </w:rPr>
        <w:t>研究</w:t>
      </w:r>
      <w:r w:rsidR="002247D0">
        <w:rPr>
          <w:rFonts w:hint="eastAsia"/>
        </w:rPr>
        <w:t>了</w:t>
      </w:r>
      <w:r w:rsidR="002247D0" w:rsidRPr="002247D0">
        <w:rPr>
          <w:rFonts w:hint="eastAsia"/>
        </w:rPr>
        <w:t>影响复杂网络动力学模拟结果的关键因素</w:t>
      </w:r>
      <w:r w:rsidR="002247D0">
        <w:rPr>
          <w:rFonts w:hint="eastAsia"/>
        </w:rPr>
        <w:t>并对其进行</w:t>
      </w:r>
      <w:r w:rsidR="002247D0" w:rsidRPr="002247D0">
        <w:rPr>
          <w:rFonts w:hint="eastAsia"/>
        </w:rPr>
        <w:t>全面剖析，着重考察了数据层面的若干要素——即数据采样的时间跨度、采样策略及初始条件的分布特性，以及网络内在属性，包括节点的数量与网络的拓扑架构。通过严谨设计的对比实验，本研究深入挖掘了这些变量对动力学预测准确度的细致影响，并探索了其作用机理。研究成果不仅系统地评估了各因素的影响力大小，还为后续研究者在探究复杂网络时提供了重要的指导，明确了需重点考量的变量范畴，为进一步提升动力学分析的可靠性和精确性奠定了坚实的理论与实证基础。</w:t>
      </w:r>
    </w:p>
    <w:p w14:paraId="4E612E3E" w14:textId="77777777" w:rsidR="00B44408" w:rsidRDefault="00000000" w:rsidP="00E907E2">
      <w:pPr>
        <w:pStyle w:val="2"/>
      </w:pPr>
      <w:bookmarkStart w:id="24" w:name="_Toc165911681"/>
      <w:r>
        <w:rPr>
          <w:rFonts w:hint="eastAsia"/>
        </w:rPr>
        <w:t>1</w:t>
      </w:r>
      <w:r>
        <w:t xml:space="preserve">.4  </w:t>
      </w:r>
      <w:r>
        <w:rPr>
          <w:rFonts w:hint="eastAsia"/>
        </w:rPr>
        <w:t>本文组织结构</w:t>
      </w:r>
      <w:bookmarkEnd w:id="24"/>
      <w:r>
        <w:rPr>
          <w:rFonts w:hint="eastAsia"/>
        </w:rPr>
        <w:t xml:space="preserve"> </w:t>
      </w:r>
    </w:p>
    <w:p w14:paraId="0137E78E" w14:textId="77777777" w:rsidR="00B44408" w:rsidRDefault="00000000">
      <w:pPr>
        <w:spacing w:line="360" w:lineRule="auto"/>
        <w:ind w:firstLine="480"/>
      </w:pPr>
      <w:r>
        <w:rPr>
          <w:rFonts w:hint="eastAsia"/>
        </w:rPr>
        <w:t>本文先对研究工作的重要性和当前研究态势进行了说明，随后对与本研究主题相关的先前工作进行了概述，接着详细分析并了不同策略选择下数据相关和复杂网络属性相关因素对于动力学发现结果的影响，并通过实验验证了本文提出方法的有效性，最后对本文的研究内容进行总结与展望。</w:t>
      </w:r>
      <w:r>
        <w:t>本文组织结构</w:t>
      </w:r>
      <w:r>
        <w:rPr>
          <w:rFonts w:hint="eastAsia"/>
        </w:rPr>
        <w:t>将展开如下</w:t>
      </w:r>
      <w:r>
        <w:t>：</w:t>
      </w:r>
    </w:p>
    <w:p w14:paraId="58BADCB2" w14:textId="77777777" w:rsidR="00B44408" w:rsidRDefault="00000000">
      <w:pPr>
        <w:spacing w:line="360" w:lineRule="auto"/>
        <w:ind w:firstLine="480"/>
      </w:pPr>
      <w:r>
        <w:rPr>
          <w:rFonts w:hint="eastAsia"/>
        </w:rPr>
        <w:t>第一章是绪论部分，概述了复杂网络动力学研究的在现实世界中的重要性，综述了国内外在这一领域的研究进展，并对本文的研究主题及其主要成果进行了初步说明。</w:t>
      </w:r>
    </w:p>
    <w:p w14:paraId="13B175A7" w14:textId="77777777" w:rsidR="00B44408" w:rsidRDefault="00000000">
      <w:pPr>
        <w:spacing w:line="360" w:lineRule="auto"/>
        <w:ind w:firstLine="480"/>
      </w:pPr>
      <w:r>
        <w:rPr>
          <w:rFonts w:hint="eastAsia"/>
        </w:rPr>
        <w:t>第二章讨论了相关的研究工作，从本文探讨的研究问题和方法入手，首先介绍了复杂系统动力学的特点，接着叙述了动力学学习领域现有的方法和技术，以及动力学学习的应用与挑战，而后介绍了符号回归技术与神经微分方程，为本文第三、第四章所用的跨环境系统学习模型和做铺垫和神经网络与符号回归相结合来分析复杂网络上时间序列数据的模型进行铺垫。</w:t>
      </w:r>
    </w:p>
    <w:p w14:paraId="19FB5692" w14:textId="77777777" w:rsidR="00B44408" w:rsidRDefault="00000000">
      <w:pPr>
        <w:spacing w:line="360" w:lineRule="auto"/>
        <w:ind w:firstLine="480"/>
      </w:pPr>
      <w:r>
        <w:t>第三章</w:t>
      </w:r>
      <w:r>
        <w:rPr>
          <w:rFonts w:hint="eastAsia"/>
        </w:rPr>
        <w:t>首先对跨环境学习的问题进行定义，同时对要用到的符号给出了说明；然后对本文中跨环境学习复杂系统的模型进行了介绍，包括模型的思想，三大组成部分的作用和模型的损失函数。最后给出了模型和现阶段跨系统学习模型在复</w:t>
      </w:r>
      <w:r>
        <w:rPr>
          <w:rFonts w:hint="eastAsia"/>
        </w:rPr>
        <w:lastRenderedPageBreak/>
        <w:t>杂系统的九个场景下的对比实验，并通过实验结果验证了模型的有效性。</w:t>
      </w:r>
    </w:p>
    <w:p w14:paraId="5A34DCC7" w14:textId="77777777" w:rsidR="00B44408" w:rsidRDefault="00000000">
      <w:pPr>
        <w:spacing w:line="360" w:lineRule="auto"/>
        <w:ind w:firstLine="480"/>
      </w:pPr>
      <w:r>
        <w:t>第四章</w:t>
      </w:r>
      <w:r>
        <w:rPr>
          <w:rFonts w:hint="eastAsia"/>
        </w:rPr>
        <w:t>通过使用本文提出神经网络与符号回归相结合的神经动力学模型，对复杂网络上的时间序列数据进行分析，通过充分的实验分析了动力学方程发现过程中不同因素对于结果的影响。包括给定时间序列数据的时间区间、采样方法、数据初始状态服从的数学分布，节点数和拓扑结构共五项因素，根据五项因素发现的动力学方程结果进行了对比，分析每一项因素对于实验结果产生影响的原因，并在每小节对实验结果进行了可视化对比。</w:t>
      </w:r>
    </w:p>
    <w:p w14:paraId="3906B1E8" w14:textId="77777777" w:rsidR="00B44408" w:rsidRDefault="00000000">
      <w:pPr>
        <w:spacing w:line="360" w:lineRule="auto"/>
        <w:ind w:firstLine="480"/>
      </w:pPr>
      <w:r>
        <w:rPr>
          <w:rFonts w:hint="eastAsia"/>
        </w:rPr>
        <w:t>第五章对工作的研究成果及贡献进行了总结，并展望了未来研究的方向。此部分综合评述了文中提出的跨环境学习方法和对网络上动力学方程发现的研究，并探讨了这些成果如何为接下来的研究奠定基础，指明了潜在的研究领域，以促进该领域知识的进一步深化和发展。</w:t>
      </w:r>
    </w:p>
    <w:p w14:paraId="50E3F589" w14:textId="77777777" w:rsidR="00B44408" w:rsidRDefault="00B44408">
      <w:pPr>
        <w:ind w:firstLineChars="0" w:firstLine="0"/>
        <w:sectPr w:rsidR="00B44408" w:rsidSect="0074024C">
          <w:headerReference w:type="default" r:id="rId27"/>
          <w:footerReference w:type="default" r:id="rId28"/>
          <w:pgSz w:w="11906" w:h="16838"/>
          <w:pgMar w:top="1440" w:right="1800" w:bottom="1440" w:left="1800" w:header="851" w:footer="992" w:gutter="0"/>
          <w:pgNumType w:start="1"/>
          <w:cols w:space="425"/>
          <w:docGrid w:type="lines" w:linePitch="312"/>
        </w:sectPr>
      </w:pPr>
    </w:p>
    <w:p w14:paraId="544F63F5" w14:textId="77777777" w:rsidR="00B44408" w:rsidRDefault="00000000">
      <w:pPr>
        <w:pStyle w:val="1"/>
        <w:spacing w:line="360" w:lineRule="auto"/>
      </w:pPr>
      <w:bookmarkStart w:id="25" w:name="_Toc165911682"/>
      <w:r>
        <w:rPr>
          <w:rFonts w:hint="eastAsia"/>
        </w:rPr>
        <w:lastRenderedPageBreak/>
        <w:t>第</w:t>
      </w:r>
      <w:r>
        <w:rPr>
          <w:rFonts w:hint="eastAsia"/>
        </w:rPr>
        <w:t>2</w:t>
      </w:r>
      <w:r>
        <w:rPr>
          <w:rFonts w:hint="eastAsia"/>
        </w:rPr>
        <w:t>章</w:t>
      </w:r>
      <w:r>
        <w:t xml:space="preserve"> </w:t>
      </w:r>
      <w:r>
        <w:rPr>
          <w:rFonts w:hint="eastAsia"/>
        </w:rPr>
        <w:t>相关工作</w:t>
      </w:r>
      <w:bookmarkEnd w:id="25"/>
    </w:p>
    <w:p w14:paraId="04BA8A05" w14:textId="77777777" w:rsidR="00B44408" w:rsidRDefault="00000000" w:rsidP="00E907E2">
      <w:pPr>
        <w:pStyle w:val="2"/>
      </w:pPr>
      <w:bookmarkStart w:id="26" w:name="_Toc165911683"/>
      <w:r>
        <w:rPr>
          <w:rFonts w:hint="eastAsia"/>
        </w:rPr>
        <w:t>2.1</w:t>
      </w:r>
      <w:r>
        <w:t xml:space="preserve">  </w:t>
      </w:r>
      <w:r>
        <w:rPr>
          <w:rFonts w:hint="eastAsia"/>
        </w:rPr>
        <w:t>复杂系统动力学</w:t>
      </w:r>
      <w:bookmarkEnd w:id="26"/>
    </w:p>
    <w:p w14:paraId="034D9765" w14:textId="4A625014" w:rsidR="00B44408" w:rsidRDefault="00000000">
      <w:pPr>
        <w:spacing w:line="360" w:lineRule="auto"/>
        <w:ind w:firstLine="480"/>
      </w:pPr>
      <w:r>
        <w:rPr>
          <w:rFonts w:ascii="Segoe UI" w:hAnsi="Segoe UI" w:cs="Segoe UI"/>
          <w:color w:val="0D0D0D"/>
          <w:shd w:val="clear" w:color="auto" w:fill="FFFFFF"/>
        </w:rPr>
        <w:t>复杂系统动力学</w:t>
      </w:r>
      <w:r>
        <w:rPr>
          <w:rFonts w:ascii="Segoe UI" w:hAnsi="Segoe UI" w:cs="Segoe UI" w:hint="eastAsia"/>
          <w:color w:val="0D0D0D"/>
          <w:shd w:val="clear" w:color="auto" w:fill="FFFFFF"/>
        </w:rPr>
        <w:t>主要</w:t>
      </w:r>
      <w:r>
        <w:rPr>
          <w:rFonts w:ascii="Segoe UI" w:hAnsi="Segoe UI" w:cs="Segoe UI"/>
          <w:color w:val="0D0D0D"/>
          <w:shd w:val="clear" w:color="auto" w:fill="FFFFFF"/>
        </w:rPr>
        <w:t>研究</w:t>
      </w:r>
      <w:r>
        <w:rPr>
          <w:rFonts w:ascii="Segoe UI" w:hAnsi="Segoe UI" w:cs="Segoe UI" w:hint="eastAsia"/>
          <w:color w:val="0D0D0D"/>
          <w:shd w:val="clear" w:color="auto" w:fill="FFFFFF"/>
        </w:rPr>
        <w:t>内容为</w:t>
      </w:r>
      <w:r>
        <w:rPr>
          <w:rFonts w:ascii="Segoe UI" w:hAnsi="Segoe UI" w:cs="Segoe UI"/>
          <w:color w:val="0D0D0D"/>
          <w:shd w:val="clear" w:color="auto" w:fill="FFFFFF"/>
        </w:rPr>
        <w:t>复杂系统随时间演化和变化的行为</w:t>
      </w:r>
      <w:r w:rsidR="004E0022" w:rsidRPr="004E0022">
        <w:rPr>
          <w:rFonts w:asciiTheme="minorEastAsia" w:hAnsiTheme="minorEastAsia" w:cs="Segoe UI"/>
          <w:color w:val="0D0D0D"/>
          <w:sz w:val="18"/>
          <w:szCs w:val="18"/>
          <w:shd w:val="clear" w:color="auto" w:fill="FFFFFF"/>
          <w:vertAlign w:val="superscript"/>
        </w:rPr>
        <w:fldChar w:fldCharType="begin"/>
      </w:r>
      <w:r w:rsidR="004E0022" w:rsidRPr="004E0022">
        <w:rPr>
          <w:rFonts w:asciiTheme="minorEastAsia" w:hAnsiTheme="minorEastAsia" w:cs="Segoe UI"/>
          <w:color w:val="0D0D0D"/>
          <w:sz w:val="18"/>
          <w:szCs w:val="18"/>
          <w:shd w:val="clear" w:color="auto" w:fill="FFFFFF"/>
          <w:vertAlign w:val="superscript"/>
        </w:rPr>
        <w:instrText xml:space="preserve"> REF _Ref135004759 \r \h </w:instrText>
      </w:r>
      <w:r w:rsidR="004E0022">
        <w:rPr>
          <w:rFonts w:asciiTheme="minorEastAsia" w:hAnsiTheme="minorEastAsia" w:cs="Segoe UI"/>
          <w:color w:val="0D0D0D"/>
          <w:sz w:val="18"/>
          <w:szCs w:val="18"/>
          <w:shd w:val="clear" w:color="auto" w:fill="FFFFFF"/>
          <w:vertAlign w:val="superscript"/>
        </w:rPr>
        <w:instrText xml:space="preserve"> \* MERGEFORMAT </w:instrText>
      </w:r>
      <w:r w:rsidR="004E0022" w:rsidRPr="004E0022">
        <w:rPr>
          <w:rFonts w:asciiTheme="minorEastAsia" w:hAnsiTheme="minorEastAsia" w:cs="Segoe UI"/>
          <w:color w:val="0D0D0D"/>
          <w:sz w:val="18"/>
          <w:szCs w:val="18"/>
          <w:shd w:val="clear" w:color="auto" w:fill="FFFFFF"/>
          <w:vertAlign w:val="superscript"/>
        </w:rPr>
      </w:r>
      <w:r w:rsidR="004E0022" w:rsidRPr="004E0022">
        <w:rPr>
          <w:rFonts w:asciiTheme="minorEastAsia" w:hAnsiTheme="minorEastAsia" w:cs="Segoe UI"/>
          <w:color w:val="0D0D0D"/>
          <w:sz w:val="18"/>
          <w:szCs w:val="18"/>
          <w:shd w:val="clear" w:color="auto" w:fill="FFFFFF"/>
          <w:vertAlign w:val="superscript"/>
        </w:rPr>
        <w:fldChar w:fldCharType="separate"/>
      </w:r>
      <w:r w:rsidR="004E0022" w:rsidRPr="004E0022">
        <w:rPr>
          <w:rFonts w:asciiTheme="minorEastAsia" w:hAnsiTheme="minorEastAsia" w:cs="Segoe UI"/>
          <w:color w:val="0D0D0D"/>
          <w:sz w:val="18"/>
          <w:szCs w:val="18"/>
          <w:shd w:val="clear" w:color="auto" w:fill="FFFFFF"/>
          <w:vertAlign w:val="superscript"/>
        </w:rPr>
        <w:t>[1]</w:t>
      </w:r>
      <w:r w:rsidR="004E0022" w:rsidRPr="004E0022">
        <w:rPr>
          <w:rFonts w:asciiTheme="minorEastAsia" w:hAnsiTheme="minorEastAsia" w:cs="Segoe UI"/>
          <w:color w:val="0D0D0D"/>
          <w:sz w:val="18"/>
          <w:szCs w:val="18"/>
          <w:shd w:val="clear" w:color="auto" w:fill="FFFFFF"/>
          <w:vertAlign w:val="superscript"/>
        </w:rPr>
        <w:fldChar w:fldCharType="end"/>
      </w:r>
      <w:r>
        <w:rPr>
          <w:rFonts w:ascii="Segoe UI" w:hAnsi="Segoe UI" w:cs="Segoe UI"/>
          <w:color w:val="0D0D0D"/>
          <w:shd w:val="clear" w:color="auto" w:fill="FFFFFF"/>
        </w:rPr>
        <w:t>。它涉及到的系统通常包含许多相互作用的组件，这些组件的行为和相互之间的作用合起来产生了整个系统的动态特性</w:t>
      </w:r>
      <w:r>
        <w:rPr>
          <w:rFonts w:asciiTheme="minorEastAsia" w:hAnsiTheme="minorEastAsia" w:cs="Segoe UI"/>
          <w:color w:val="0D0D0D"/>
          <w:sz w:val="18"/>
          <w:szCs w:val="18"/>
          <w:shd w:val="clear" w:color="auto" w:fill="FFFFFF"/>
          <w:vertAlign w:val="superscript"/>
        </w:rPr>
        <w:fldChar w:fldCharType="begin"/>
      </w:r>
      <w:r>
        <w:rPr>
          <w:rFonts w:asciiTheme="minorEastAsia" w:hAnsiTheme="minorEastAsia" w:cs="Segoe UI"/>
          <w:color w:val="0D0D0D"/>
          <w:sz w:val="18"/>
          <w:szCs w:val="18"/>
          <w:shd w:val="clear" w:color="auto" w:fill="FFFFFF"/>
          <w:vertAlign w:val="superscript"/>
        </w:rPr>
        <w:instrText xml:space="preserve"> REF _Ref135005640 \r \h  \* MERGEFORMAT </w:instrText>
      </w:r>
      <w:r>
        <w:rPr>
          <w:rFonts w:asciiTheme="minorEastAsia" w:hAnsiTheme="minorEastAsia" w:cs="Segoe UI"/>
          <w:color w:val="0D0D0D"/>
          <w:sz w:val="18"/>
          <w:szCs w:val="18"/>
          <w:shd w:val="clear" w:color="auto" w:fill="FFFFFF"/>
          <w:vertAlign w:val="superscript"/>
        </w:rPr>
      </w:r>
      <w:r>
        <w:rPr>
          <w:rFonts w:asciiTheme="minorEastAsia" w:hAnsiTheme="minorEastAsia" w:cs="Segoe UI"/>
          <w:color w:val="0D0D0D"/>
          <w:sz w:val="18"/>
          <w:szCs w:val="18"/>
          <w:shd w:val="clear" w:color="auto" w:fill="FFFFFF"/>
          <w:vertAlign w:val="superscript"/>
        </w:rPr>
        <w:fldChar w:fldCharType="separate"/>
      </w:r>
      <w:r>
        <w:rPr>
          <w:rFonts w:asciiTheme="minorEastAsia" w:hAnsiTheme="minorEastAsia" w:cs="Segoe UI"/>
          <w:color w:val="0D0D0D"/>
          <w:sz w:val="18"/>
          <w:szCs w:val="18"/>
          <w:shd w:val="clear" w:color="auto" w:fill="FFFFFF"/>
          <w:vertAlign w:val="superscript"/>
        </w:rPr>
        <w:t>[20]</w:t>
      </w:r>
      <w:r>
        <w:rPr>
          <w:rFonts w:asciiTheme="minorEastAsia" w:hAnsiTheme="minorEastAsia" w:cs="Segoe UI"/>
          <w:color w:val="0D0D0D"/>
          <w:sz w:val="18"/>
          <w:szCs w:val="18"/>
          <w:shd w:val="clear" w:color="auto" w:fill="FFFFFF"/>
          <w:vertAlign w:val="superscript"/>
        </w:rPr>
        <w:fldChar w:fldCharType="end"/>
      </w:r>
      <w:r>
        <w:rPr>
          <w:rFonts w:ascii="Segoe UI" w:hAnsi="Segoe UI" w:cs="Segoe UI"/>
          <w:color w:val="0D0D0D"/>
          <w:shd w:val="clear" w:color="auto" w:fill="FFFFFF"/>
        </w:rPr>
        <w:t>。这些系统遍布于自然科学、社会科学、工程学等领域，包括但不限于生态系统、气候系统、经济市场、社会网络等</w:t>
      </w:r>
      <w:r w:rsidR="00F81450" w:rsidRPr="00F81450">
        <w:rPr>
          <w:rFonts w:asciiTheme="minorEastAsia" w:hAnsiTheme="minorEastAsia" w:cs="Segoe UI"/>
          <w:color w:val="0D0D0D"/>
          <w:sz w:val="18"/>
          <w:szCs w:val="18"/>
          <w:shd w:val="clear" w:color="auto" w:fill="FFFFFF"/>
          <w:vertAlign w:val="superscript"/>
        </w:rPr>
        <w:fldChar w:fldCharType="begin"/>
      </w:r>
      <w:r w:rsidR="00F81450" w:rsidRPr="00F81450">
        <w:rPr>
          <w:rFonts w:asciiTheme="minorEastAsia" w:hAnsiTheme="minorEastAsia" w:cs="Segoe UI"/>
          <w:color w:val="0D0D0D"/>
          <w:sz w:val="18"/>
          <w:szCs w:val="18"/>
          <w:shd w:val="clear" w:color="auto" w:fill="FFFFFF"/>
          <w:vertAlign w:val="superscript"/>
        </w:rPr>
        <w:instrText xml:space="preserve"> REF _Ref135004762 \r \h </w:instrText>
      </w:r>
      <w:r w:rsidR="00F81450">
        <w:rPr>
          <w:rFonts w:asciiTheme="minorEastAsia" w:hAnsiTheme="minorEastAsia" w:cs="Segoe UI"/>
          <w:color w:val="0D0D0D"/>
          <w:sz w:val="18"/>
          <w:szCs w:val="18"/>
          <w:shd w:val="clear" w:color="auto" w:fill="FFFFFF"/>
          <w:vertAlign w:val="superscript"/>
        </w:rPr>
        <w:instrText xml:space="preserve"> \* MERGEFORMAT </w:instrText>
      </w:r>
      <w:r w:rsidR="00F81450" w:rsidRPr="00F81450">
        <w:rPr>
          <w:rFonts w:asciiTheme="minorEastAsia" w:hAnsiTheme="minorEastAsia" w:cs="Segoe UI"/>
          <w:color w:val="0D0D0D"/>
          <w:sz w:val="18"/>
          <w:szCs w:val="18"/>
          <w:shd w:val="clear" w:color="auto" w:fill="FFFFFF"/>
          <w:vertAlign w:val="superscript"/>
        </w:rPr>
      </w:r>
      <w:r w:rsidR="00F81450" w:rsidRPr="00F81450">
        <w:rPr>
          <w:rFonts w:asciiTheme="minorEastAsia" w:hAnsiTheme="minorEastAsia" w:cs="Segoe UI"/>
          <w:color w:val="0D0D0D"/>
          <w:sz w:val="18"/>
          <w:szCs w:val="18"/>
          <w:shd w:val="clear" w:color="auto" w:fill="FFFFFF"/>
          <w:vertAlign w:val="superscript"/>
        </w:rPr>
        <w:fldChar w:fldCharType="separate"/>
      </w:r>
      <w:r w:rsidR="00F81450" w:rsidRPr="00F81450">
        <w:rPr>
          <w:rFonts w:asciiTheme="minorEastAsia" w:hAnsiTheme="minorEastAsia" w:cs="Segoe UI"/>
          <w:color w:val="0D0D0D"/>
          <w:sz w:val="18"/>
          <w:szCs w:val="18"/>
          <w:shd w:val="clear" w:color="auto" w:fill="FFFFFF"/>
          <w:vertAlign w:val="superscript"/>
        </w:rPr>
        <w:t>[3]</w:t>
      </w:r>
      <w:r w:rsidR="00F81450" w:rsidRPr="00F81450">
        <w:rPr>
          <w:rFonts w:asciiTheme="minorEastAsia" w:hAnsiTheme="minorEastAsia" w:cs="Segoe UI"/>
          <w:color w:val="0D0D0D"/>
          <w:sz w:val="18"/>
          <w:szCs w:val="18"/>
          <w:shd w:val="clear" w:color="auto" w:fill="FFFFFF"/>
          <w:vertAlign w:val="superscript"/>
        </w:rPr>
        <w:fldChar w:fldCharType="end"/>
      </w:r>
      <w:r>
        <w:rPr>
          <w:rFonts w:ascii="Segoe UI" w:hAnsi="Segoe UI" w:cs="Segoe UI"/>
          <w:color w:val="0D0D0D"/>
          <w:shd w:val="clear" w:color="auto" w:fill="FFFFFF"/>
        </w:rPr>
        <w:t>。</w:t>
      </w:r>
    </w:p>
    <w:p w14:paraId="52B5AC4C" w14:textId="77777777" w:rsidR="00B44408" w:rsidRDefault="00000000" w:rsidP="00E907E2">
      <w:pPr>
        <w:pStyle w:val="3"/>
      </w:pPr>
      <w:bookmarkStart w:id="27" w:name="_Toc165911684"/>
      <w:r>
        <w:rPr>
          <w:rFonts w:hint="eastAsia"/>
        </w:rPr>
        <w:t>2.1.1</w:t>
      </w:r>
      <w:r>
        <w:t xml:space="preserve"> </w:t>
      </w:r>
      <w:r>
        <w:rPr>
          <w:rFonts w:hint="eastAsia"/>
        </w:rPr>
        <w:t>复杂系统动力学的特点</w:t>
      </w:r>
      <w:bookmarkEnd w:id="27"/>
    </w:p>
    <w:p w14:paraId="1E9FB8B4" w14:textId="77777777" w:rsidR="00B44408" w:rsidRDefault="00000000">
      <w:pPr>
        <w:spacing w:line="360" w:lineRule="auto"/>
        <w:ind w:firstLine="480"/>
        <w:rPr>
          <w:rFonts w:ascii="Segoe UI" w:hAnsi="Segoe UI" w:cs="Segoe UI"/>
          <w:color w:val="0D0D0D"/>
          <w:shd w:val="clear" w:color="auto" w:fill="FFFFFF"/>
        </w:rPr>
      </w:pPr>
      <w:r>
        <w:rPr>
          <w:rFonts w:ascii="Segoe UI" w:hAnsi="Segoe UI" w:cs="Segoe UI" w:hint="eastAsia"/>
          <w:color w:val="0D0D0D"/>
          <w:shd w:val="clear" w:color="auto" w:fill="FFFFFF"/>
        </w:rPr>
        <w:t>复杂系统具有以下四种特点</w:t>
      </w:r>
      <w:r>
        <w:rPr>
          <w:rFonts w:asciiTheme="minorEastAsia" w:hAnsiTheme="minorEastAsia" w:cs="Segoe UI" w:hint="eastAsia"/>
          <w:color w:val="0D0D0D"/>
          <w:sz w:val="18"/>
          <w:szCs w:val="18"/>
          <w:shd w:val="clear" w:color="auto" w:fill="FFFFFF"/>
          <w:vertAlign w:val="superscript"/>
        </w:rPr>
        <w:t>[</w:t>
      </w:r>
      <w:r>
        <w:rPr>
          <w:rFonts w:asciiTheme="minorEastAsia" w:hAnsiTheme="minorEastAsia" w:cs="Segoe UI" w:hint="eastAsia"/>
          <w:color w:val="0D0D0D"/>
          <w:sz w:val="18"/>
          <w:szCs w:val="18"/>
          <w:shd w:val="clear" w:color="auto" w:fill="FFFFFF"/>
          <w:vertAlign w:val="superscript"/>
        </w:rPr>
        <w:fldChar w:fldCharType="begin"/>
      </w:r>
      <w:r>
        <w:rPr>
          <w:rFonts w:asciiTheme="minorEastAsia" w:hAnsiTheme="minorEastAsia" w:cs="Segoe UI" w:hint="eastAsia"/>
          <w:color w:val="0D0D0D"/>
          <w:sz w:val="18"/>
          <w:szCs w:val="18"/>
          <w:shd w:val="clear" w:color="auto" w:fill="FFFFFF"/>
          <w:vertAlign w:val="superscript"/>
        </w:rPr>
        <w:instrText xml:space="preserve"> PAGEREF _Ref19017 \h </w:instrText>
      </w:r>
      <w:r>
        <w:rPr>
          <w:rFonts w:asciiTheme="minorEastAsia" w:hAnsiTheme="minorEastAsia" w:cs="Segoe UI" w:hint="eastAsia"/>
          <w:color w:val="0D0D0D"/>
          <w:sz w:val="18"/>
          <w:szCs w:val="18"/>
          <w:shd w:val="clear" w:color="auto" w:fill="FFFFFF"/>
          <w:vertAlign w:val="superscript"/>
        </w:rPr>
      </w:r>
      <w:r>
        <w:rPr>
          <w:rFonts w:asciiTheme="minorEastAsia" w:hAnsiTheme="minorEastAsia" w:cs="Segoe UI" w:hint="eastAsia"/>
          <w:color w:val="0D0D0D"/>
          <w:sz w:val="18"/>
          <w:szCs w:val="18"/>
          <w:shd w:val="clear" w:color="auto" w:fill="FFFFFF"/>
          <w:vertAlign w:val="superscript"/>
        </w:rPr>
        <w:fldChar w:fldCharType="separate"/>
      </w:r>
      <w:r>
        <w:rPr>
          <w:rFonts w:asciiTheme="minorEastAsia" w:hAnsiTheme="minorEastAsia" w:cs="Segoe UI" w:hint="eastAsia"/>
          <w:color w:val="0D0D0D"/>
          <w:sz w:val="18"/>
          <w:szCs w:val="18"/>
          <w:shd w:val="clear" w:color="auto" w:fill="FFFFFF"/>
          <w:vertAlign w:val="superscript"/>
        </w:rPr>
        <w:t>66</w:t>
      </w:r>
      <w:r>
        <w:rPr>
          <w:rFonts w:asciiTheme="minorEastAsia" w:hAnsiTheme="minorEastAsia" w:cs="Segoe UI" w:hint="eastAsia"/>
          <w:color w:val="0D0D0D"/>
          <w:sz w:val="18"/>
          <w:szCs w:val="18"/>
          <w:shd w:val="clear" w:color="auto" w:fill="FFFFFF"/>
          <w:vertAlign w:val="superscript"/>
        </w:rPr>
        <w:fldChar w:fldCharType="end"/>
      </w:r>
      <w:r>
        <w:rPr>
          <w:rFonts w:asciiTheme="minorEastAsia" w:hAnsiTheme="minorEastAsia" w:cs="Segoe UI" w:hint="eastAsia"/>
          <w:color w:val="0D0D0D"/>
          <w:sz w:val="18"/>
          <w:szCs w:val="18"/>
          <w:shd w:val="clear" w:color="auto" w:fill="FFFFFF"/>
          <w:vertAlign w:val="superscript"/>
        </w:rPr>
        <w:t>]</w:t>
      </w:r>
      <w:r>
        <w:rPr>
          <w:rFonts w:ascii="Segoe UI" w:hAnsi="Segoe UI" w:cs="Segoe UI" w:hint="eastAsia"/>
          <w:color w:val="0D0D0D"/>
          <w:shd w:val="clear" w:color="auto" w:fill="FFFFFF"/>
        </w:rPr>
        <w:t>：一是</w:t>
      </w:r>
      <w:r>
        <w:rPr>
          <w:rFonts w:ascii="Segoe UI" w:hAnsi="Segoe UI" w:cs="Segoe UI"/>
          <w:color w:val="0D0D0D"/>
          <w:shd w:val="clear" w:color="auto" w:fill="FFFFFF"/>
        </w:rPr>
        <w:t>非线性</w:t>
      </w:r>
      <w:r>
        <w:rPr>
          <w:rFonts w:ascii="Segoe UI" w:hAnsi="Segoe UI" w:cs="Segoe UI" w:hint="eastAsia"/>
          <w:color w:val="0D0D0D"/>
          <w:shd w:val="clear" w:color="auto" w:fill="FFFFFF"/>
        </w:rPr>
        <w:t>，</w:t>
      </w:r>
      <w:r>
        <w:rPr>
          <w:rFonts w:ascii="Segoe UI" w:hAnsi="Segoe UI" w:cs="Segoe UI"/>
          <w:color w:val="0D0D0D"/>
          <w:shd w:val="clear" w:color="auto" w:fill="FFFFFF"/>
        </w:rPr>
        <w:t>非线性是复杂系统的一个显著特征，指的是系统中的输出不是输入的简单线性函数。在非线性系统中，小的变化可能引发大的效应，或者系统的反应与刺激的大小不成正比。这种非线性特性导致了复杂系统行为的不可预测性，例如混沌现象，即系统在初始条件下的微小差异可以导致长期行为的巨大差异。</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二是</w:t>
      </w:r>
      <w:r>
        <w:rPr>
          <w:rFonts w:ascii="Segoe UI" w:hAnsi="Segoe UI" w:cs="Segoe UI"/>
          <w:color w:val="0D0D0D"/>
          <w:shd w:val="clear" w:color="auto" w:fill="FFFFFF"/>
        </w:rPr>
        <w:t>自组织</w:t>
      </w:r>
      <w:r>
        <w:rPr>
          <w:rFonts w:ascii="Segoe UI" w:hAnsi="Segoe UI" w:cs="Segoe UI" w:hint="eastAsia"/>
          <w:color w:val="0D0D0D"/>
          <w:shd w:val="clear" w:color="auto" w:fill="FFFFFF"/>
        </w:rPr>
        <w:t>，该特点</w:t>
      </w:r>
      <w:r>
        <w:rPr>
          <w:rFonts w:ascii="Segoe UI" w:hAnsi="Segoe UI" w:cs="Segoe UI"/>
          <w:color w:val="0D0D0D"/>
          <w:shd w:val="clear" w:color="auto" w:fill="FFFFFF"/>
        </w:rPr>
        <w:t>是</w:t>
      </w:r>
      <w:r>
        <w:rPr>
          <w:rFonts w:ascii="Segoe UI" w:hAnsi="Segoe UI" w:cs="Segoe UI" w:hint="eastAsia"/>
          <w:color w:val="0D0D0D"/>
          <w:shd w:val="clear" w:color="auto" w:fill="FFFFFF"/>
        </w:rPr>
        <w:t>指</w:t>
      </w:r>
      <w:r>
        <w:rPr>
          <w:rFonts w:ascii="Segoe UI" w:hAnsi="Segoe UI" w:cs="Segoe UI"/>
          <w:color w:val="0D0D0D"/>
          <w:shd w:val="clear" w:color="auto" w:fill="FFFFFF"/>
        </w:rPr>
        <w:t>系统在没有外部指导或强制的情况下，由系统内部的局部相互作用自发产生出全局有序结构或模式的能力。这种自上而下的秩序形成机制是许多复杂系统的共同特征，如细胞中蛋白质的折叠、鸟群的飞行形态、社会中的文化模式等。</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三是</w:t>
      </w:r>
      <w:r>
        <w:rPr>
          <w:rFonts w:ascii="Segoe UI" w:hAnsi="Segoe UI" w:cs="Segoe UI"/>
          <w:color w:val="0D0D0D"/>
          <w:shd w:val="clear" w:color="auto" w:fill="FFFFFF"/>
        </w:rPr>
        <w:t>涌现性</w:t>
      </w:r>
      <w:r>
        <w:rPr>
          <w:rFonts w:ascii="Segoe UI" w:hAnsi="Segoe UI" w:cs="Segoe UI" w:hint="eastAsia"/>
          <w:color w:val="0D0D0D"/>
          <w:shd w:val="clear" w:color="auto" w:fill="FFFFFF"/>
        </w:rPr>
        <w:t>，</w:t>
      </w:r>
      <w:r>
        <w:rPr>
          <w:rFonts w:ascii="Segoe UI" w:hAnsi="Segoe UI" w:cs="Segoe UI"/>
          <w:color w:val="0D0D0D"/>
          <w:shd w:val="clear" w:color="auto" w:fill="FFFFFF"/>
        </w:rPr>
        <w:t>涌现性是指系统的宏观行为是从微观层次的多个组件的相互作用中产生的新属性或规律，这些宏观属性不可以从单个组件的属性简单推导出来。涌现性是复杂系统研究的核心，它揭示了整体不仅仅是部分之和，系统的整体行为可以展现出新的特征和规律。</w:t>
      </w:r>
      <w:r>
        <w:rPr>
          <w:rFonts w:ascii="Segoe UI" w:hAnsi="Segoe UI" w:cs="Segoe UI" w:hint="eastAsia"/>
          <w:color w:val="0D0D0D"/>
          <w:shd w:val="clear" w:color="auto" w:fill="FFFFFF"/>
        </w:rPr>
        <w:t>最后是</w:t>
      </w:r>
      <w:r>
        <w:rPr>
          <w:rFonts w:ascii="Segoe UI" w:hAnsi="Segoe UI" w:cs="Segoe UI"/>
          <w:color w:val="0D0D0D"/>
          <w:shd w:val="clear" w:color="auto" w:fill="FFFFFF"/>
        </w:rPr>
        <w:t>适应性</w:t>
      </w:r>
      <w:r>
        <w:rPr>
          <w:rFonts w:ascii="Segoe UI" w:hAnsi="Segoe UI" w:cs="Segoe UI" w:hint="eastAsia"/>
          <w:color w:val="0D0D0D"/>
          <w:shd w:val="clear" w:color="auto" w:fill="FFFFFF"/>
        </w:rPr>
        <w:t>，</w:t>
      </w:r>
      <w:r>
        <w:rPr>
          <w:rFonts w:ascii="Segoe UI" w:hAnsi="Segoe UI" w:cs="Segoe UI"/>
          <w:color w:val="0D0D0D"/>
          <w:shd w:val="clear" w:color="auto" w:fill="FFFFFF"/>
        </w:rPr>
        <w:t>适应性指的是复杂系统对内部或外部环境变化的响应能力，系统可以通过改变其结构、规则或行为来适应环境变化，以维持其功能或达到新的性能。许多生物系统、社会系统和人工智能系统都展现出了显著的适应性，这使得它们能够在不断变化的环境中生存和发展。</w:t>
      </w:r>
    </w:p>
    <w:p w14:paraId="707D9ABE" w14:textId="77777777" w:rsidR="00B44408" w:rsidRDefault="00000000">
      <w:pPr>
        <w:spacing w:line="360" w:lineRule="auto"/>
        <w:ind w:firstLine="480"/>
      </w:pPr>
      <w:r>
        <w:rPr>
          <w:rFonts w:hint="eastAsia"/>
        </w:rPr>
        <w:t>复杂系统中的节点状态正是由复杂系统动力学所控制的，以上这些特性使得复杂系统中的动力学较于普通动力学更加难以学习，这为人类认识和理解复杂系统带来了挑战。往往需要</w:t>
      </w:r>
      <w:r>
        <w:rPr>
          <w:rFonts w:ascii="Segoe UI" w:hAnsi="Segoe UI" w:cs="Segoe UI"/>
          <w:color w:val="0D0D0D"/>
          <w:shd w:val="clear" w:color="auto" w:fill="FFFFFF"/>
        </w:rPr>
        <w:t>借助数学建模、统计物理和非线性分析等工具进行研究</w:t>
      </w:r>
      <w:r>
        <w:rPr>
          <w:rFonts w:hint="eastAsia"/>
        </w:rPr>
        <w:t xml:space="preserve"> </w:t>
      </w:r>
      <w:r>
        <w:rPr>
          <w:rFonts w:hint="eastAsia"/>
        </w:rPr>
        <w:t>。</w:t>
      </w:r>
    </w:p>
    <w:p w14:paraId="6178C1AF" w14:textId="16A764A2" w:rsidR="00B44408" w:rsidRDefault="00000000" w:rsidP="00E907E2">
      <w:pPr>
        <w:pStyle w:val="3"/>
        <w:rPr>
          <w:rFonts w:hint="eastAsia"/>
        </w:rPr>
      </w:pPr>
      <w:bookmarkStart w:id="28" w:name="_Toc165911685"/>
      <w:r>
        <w:rPr>
          <w:rFonts w:hint="eastAsia"/>
        </w:rPr>
        <w:lastRenderedPageBreak/>
        <w:t>2</w:t>
      </w:r>
      <w:r>
        <w:t>.1.</w:t>
      </w:r>
      <w:r w:rsidR="009018EC">
        <w:rPr>
          <w:rFonts w:hint="eastAsia"/>
        </w:rPr>
        <w:t>2</w:t>
      </w:r>
      <w:r>
        <w:t xml:space="preserve"> </w:t>
      </w:r>
      <w:r>
        <w:rPr>
          <w:rFonts w:hint="eastAsia"/>
        </w:rPr>
        <w:t>复杂系统动力学</w:t>
      </w:r>
      <w:ins w:id="29" w:author="yang" w:date="2024-05-07T17:19:00Z">
        <w:r w:rsidR="00C4354F">
          <w:rPr>
            <w:rFonts w:hint="eastAsia"/>
          </w:rPr>
          <w:t>中</w:t>
        </w:r>
      </w:ins>
      <w:del w:id="30" w:author="yang" w:date="2024-05-07T17:19:00Z">
        <w:r w:rsidDel="00C4354F">
          <w:rPr>
            <w:rFonts w:hint="eastAsia"/>
          </w:rPr>
          <w:delText>的</w:delText>
        </w:r>
      </w:del>
      <w:bookmarkEnd w:id="28"/>
      <w:ins w:id="31" w:author="yang" w:date="2024-05-07T14:08:00Z">
        <w:r w:rsidR="00E907E2">
          <w:rPr>
            <w:rFonts w:hint="eastAsia"/>
          </w:rPr>
          <w:t>跨环境</w:t>
        </w:r>
      </w:ins>
      <w:ins w:id="32" w:author="yang" w:date="2024-05-07T17:19:00Z">
        <w:r w:rsidR="00C4354F">
          <w:rPr>
            <w:rFonts w:hint="eastAsia"/>
          </w:rPr>
          <w:t>挑战</w:t>
        </w:r>
      </w:ins>
    </w:p>
    <w:p w14:paraId="70AB4F35" w14:textId="77777777" w:rsidR="00B44408" w:rsidRDefault="00000000">
      <w:pPr>
        <w:spacing w:line="360" w:lineRule="auto"/>
        <w:ind w:firstLine="480"/>
      </w:pPr>
      <w:r>
        <w:rPr>
          <w:rFonts w:hint="eastAsia"/>
        </w:rPr>
        <w:t>复杂系统动力学研究深入探讨了众多互动组成部分的系统随时间的演变规律，覆盖自然界的生态与气候系统，及社会经济领域如金融市场、交通网络等。借助计算技术与数据获取的进步，该领域的研究不断深化，对认识世界复杂现象、预测发展趋势、制定有效策略具有关键作用。尽管取得显著成就，但仍面临众多挑战。本文概述了该领域的应用领域及其挑战。</w:t>
      </w:r>
    </w:p>
    <w:p w14:paraId="770A8F06" w14:textId="5544852E" w:rsidR="00B44408" w:rsidDel="008A2961" w:rsidRDefault="00000000">
      <w:pPr>
        <w:spacing w:line="360" w:lineRule="auto"/>
        <w:ind w:firstLine="480"/>
        <w:rPr>
          <w:del w:id="33" w:author="yang" w:date="2024-05-07T11:34:00Z"/>
        </w:rPr>
      </w:pPr>
      <w:del w:id="34" w:author="yang" w:date="2024-05-07T11:34:00Z">
        <w:r w:rsidDel="008A2961">
          <w:rPr>
            <w:rFonts w:hint="eastAsia"/>
          </w:rPr>
          <w:delText>复杂系统动力学的应用领域主要有以下几种：首先在生态系统管理领域，可以通过复杂系统动力学模拟生态中物种互动及环境影响，以预测生态变化，指导生物多样性保护与可持续发展策略。其次是流行病学中的应用，可以建立传染病模型分析病毒传播，预测疫情发展，评估防控措施，指导公共卫生政策。三是金融市场分析，分析金融市场动态，理解市场波动原因，预测风险，指导投资决策。</w:delText>
        </w:r>
      </w:del>
    </w:p>
    <w:p w14:paraId="6B1DD33C" w14:textId="2E744FF5" w:rsidR="00B44408" w:rsidDel="008A2961" w:rsidRDefault="00000000">
      <w:pPr>
        <w:spacing w:line="360" w:lineRule="auto"/>
        <w:ind w:firstLineChars="0" w:firstLine="0"/>
        <w:rPr>
          <w:del w:id="35" w:author="yang" w:date="2024-05-07T11:34:00Z"/>
        </w:rPr>
      </w:pPr>
      <w:del w:id="36" w:author="yang" w:date="2024-05-07T11:34:00Z">
        <w:r w:rsidDel="008A2961">
          <w:rPr>
            <w:rFonts w:hint="eastAsia"/>
          </w:rPr>
          <w:delText>然后是社会科学研究领域中，可以分析社会网络、意见形成、文化演化等，理解社会结构变化与集体行为。除此之外，在城市规划与交通系统领域，可以模拟城市发展与交通流动，指导城市规划和交通管理，提升城市运行效率。</w:delText>
        </w:r>
      </w:del>
    </w:p>
    <w:p w14:paraId="723DA0F3" w14:textId="77777777" w:rsidR="00B44408" w:rsidRDefault="00000000">
      <w:pPr>
        <w:spacing w:line="360" w:lineRule="auto"/>
        <w:ind w:firstLine="480"/>
      </w:pPr>
      <w:r>
        <w:rPr>
          <w:rFonts w:hint="eastAsia"/>
        </w:rPr>
        <w:t>同时该领域目前面临的挑战仍有很多，首先便是数据获取与质量，高质量数据是研究的基础，但可用数据经常受限、不完整或偏差，影响模型建立与验证。</w:t>
      </w:r>
    </w:p>
    <w:p w14:paraId="77A378F4" w14:textId="77777777" w:rsidR="00C30A86" w:rsidRDefault="00000000">
      <w:pPr>
        <w:spacing w:line="360" w:lineRule="auto"/>
        <w:ind w:firstLineChars="0" w:firstLine="0"/>
      </w:pPr>
      <w:r>
        <w:rPr>
          <w:rFonts w:hint="eastAsia"/>
        </w:rPr>
        <w:t>其次是模型复杂性与计算成本，构建准确模型需要处理大量变量，导致模型复杂、计算资源需求高，同时增加理解与解释难度。同时基于复杂系统的非线性与不可预测性，系统内非线性相互作用导致高度不确定性，如混沌现象，使长期预测极为困难</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_Ref127879203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[24]</w:t>
      </w:r>
      <w:r>
        <w:rPr>
          <w:rFonts w:asciiTheme="minorEastAsia" w:hAnsiTheme="minorEastAsia"/>
          <w:sz w:val="18"/>
          <w:szCs w:val="18"/>
          <w:vertAlign w:val="superscript"/>
        </w:rPr>
        <w:fldChar w:fldCharType="end"/>
      </w:r>
      <w:r>
        <w:rPr>
          <w:rFonts w:hint="eastAsia"/>
        </w:rPr>
        <w:t>。除此之外，负载系统的多尺度与层次特性也使得系统涵盖多个尺度与层次相互作用，如生物过程跨越分子到生态系统级别，构建能跨尺度描述行为的模型具挑战性。</w:t>
      </w:r>
    </w:p>
    <w:p w14:paraId="415489BB" w14:textId="02BBA4BF" w:rsidR="00B44408" w:rsidRDefault="00C30A86" w:rsidP="00C30A86">
      <w:pPr>
        <w:spacing w:line="360" w:lineRule="auto"/>
        <w:ind w:firstLineChars="0" w:firstLine="480"/>
      </w:pPr>
      <w:r>
        <w:rPr>
          <w:rFonts w:hint="eastAsia"/>
        </w:rPr>
        <w:t>复杂系统的跨环境学习</w:t>
      </w:r>
      <w:r w:rsidR="00BF7AE2">
        <w:rPr>
          <w:rFonts w:hint="eastAsia"/>
        </w:rPr>
        <w:t>便</w:t>
      </w:r>
      <w:r>
        <w:rPr>
          <w:rFonts w:hint="eastAsia"/>
        </w:rPr>
        <w:t>是当前面临的主要挑战之一</w:t>
      </w:r>
      <w:r w:rsidR="00284AB8" w:rsidRPr="00284AB8">
        <w:rPr>
          <w:rFonts w:asciiTheme="minorEastAsia" w:hAnsiTheme="minorEastAsia"/>
          <w:sz w:val="18"/>
          <w:szCs w:val="18"/>
          <w:vertAlign w:val="superscript"/>
        </w:rPr>
        <w:fldChar w:fldCharType="begin"/>
      </w:r>
      <w:r w:rsidR="00284AB8" w:rsidRPr="00284AB8">
        <w:rPr>
          <w:rFonts w:asciiTheme="minorEastAsia" w:hAnsiTheme="minorEastAsia"/>
          <w:sz w:val="18"/>
          <w:szCs w:val="18"/>
          <w:vertAlign w:val="superscript"/>
        </w:rPr>
        <w:instrText xml:space="preserve"> </w:instrText>
      </w:r>
      <w:r w:rsidR="00284AB8" w:rsidRPr="00284AB8">
        <w:rPr>
          <w:rFonts w:asciiTheme="minorEastAsia" w:hAnsiTheme="minorEastAsia" w:hint="eastAsia"/>
          <w:sz w:val="18"/>
          <w:szCs w:val="18"/>
          <w:vertAlign w:val="superscript"/>
        </w:rPr>
        <w:instrText>REF _Ref128064666 \r \h</w:instrText>
      </w:r>
      <w:r w:rsidR="00284AB8" w:rsidRPr="00284AB8">
        <w:rPr>
          <w:rFonts w:asciiTheme="minorEastAsia" w:hAnsiTheme="minorEastAsia"/>
          <w:sz w:val="18"/>
          <w:szCs w:val="18"/>
          <w:vertAlign w:val="superscript"/>
        </w:rPr>
        <w:instrText xml:space="preserve">  \* MERGEFORMAT </w:instrText>
      </w:r>
      <w:r w:rsidR="00284AB8" w:rsidRPr="00284AB8">
        <w:rPr>
          <w:rFonts w:asciiTheme="minorEastAsia" w:hAnsiTheme="minorEastAsia"/>
          <w:sz w:val="18"/>
          <w:szCs w:val="18"/>
          <w:vertAlign w:val="superscript"/>
        </w:rPr>
      </w:r>
      <w:r w:rsidR="00284AB8" w:rsidRPr="00284AB8">
        <w:rPr>
          <w:rFonts w:asciiTheme="minorEastAsia" w:hAnsiTheme="minorEastAsia"/>
          <w:sz w:val="18"/>
          <w:szCs w:val="18"/>
          <w:vertAlign w:val="superscript"/>
        </w:rPr>
        <w:fldChar w:fldCharType="separate"/>
      </w:r>
      <w:r w:rsidR="00284AB8" w:rsidRPr="00284AB8">
        <w:rPr>
          <w:rFonts w:asciiTheme="minorEastAsia" w:hAnsiTheme="minorEastAsia"/>
          <w:sz w:val="18"/>
          <w:szCs w:val="18"/>
          <w:vertAlign w:val="superscript"/>
        </w:rPr>
        <w:t>[28]</w:t>
      </w:r>
      <w:r w:rsidR="00284AB8" w:rsidRPr="00284AB8">
        <w:rPr>
          <w:rFonts w:asciiTheme="minorEastAsia" w:hAnsiTheme="minorEastAsia"/>
          <w:sz w:val="18"/>
          <w:szCs w:val="18"/>
          <w:vertAlign w:val="superscript"/>
        </w:rPr>
        <w:fldChar w:fldCharType="end"/>
      </w:r>
      <w:r>
        <w:rPr>
          <w:rFonts w:hint="eastAsia"/>
        </w:rPr>
        <w:t>，</w:t>
      </w:r>
      <w:r w:rsidRPr="00C30A86">
        <w:rPr>
          <w:rFonts w:hint="eastAsia"/>
        </w:rPr>
        <w:t>在实际环境中，</w:t>
      </w:r>
      <w:r w:rsidRPr="00C30A86">
        <w:t>环境的多样性、动态性和不确定性是普遍存在的</w:t>
      </w:r>
      <w:r w:rsidR="00284AB8" w:rsidRPr="00284AB8">
        <w:rPr>
          <w:rFonts w:asciiTheme="minorEastAsia" w:hAnsiTheme="minorEastAsia"/>
          <w:sz w:val="18"/>
          <w:szCs w:val="18"/>
          <w:vertAlign w:val="superscript"/>
        </w:rPr>
        <w:fldChar w:fldCharType="begin"/>
      </w:r>
      <w:r w:rsidR="00284AB8" w:rsidRPr="00284AB8">
        <w:rPr>
          <w:rFonts w:asciiTheme="minorEastAsia" w:hAnsiTheme="minorEastAsia"/>
          <w:sz w:val="18"/>
          <w:szCs w:val="18"/>
          <w:vertAlign w:val="superscript"/>
        </w:rPr>
        <w:instrText xml:space="preserve"> REF _Ref165910361 \r \h  \* MERGEFORMAT </w:instrText>
      </w:r>
      <w:r w:rsidR="00284AB8" w:rsidRPr="00284AB8">
        <w:rPr>
          <w:rFonts w:asciiTheme="minorEastAsia" w:hAnsiTheme="minorEastAsia"/>
          <w:sz w:val="18"/>
          <w:szCs w:val="18"/>
          <w:vertAlign w:val="superscript"/>
        </w:rPr>
      </w:r>
      <w:r w:rsidR="00284AB8" w:rsidRPr="00284AB8">
        <w:rPr>
          <w:rFonts w:asciiTheme="minorEastAsia" w:hAnsiTheme="minorEastAsia"/>
          <w:sz w:val="18"/>
          <w:szCs w:val="18"/>
          <w:vertAlign w:val="superscript"/>
        </w:rPr>
        <w:fldChar w:fldCharType="separate"/>
      </w:r>
      <w:r w:rsidR="00284AB8" w:rsidRPr="00284AB8">
        <w:rPr>
          <w:rFonts w:asciiTheme="minorEastAsia" w:hAnsiTheme="minorEastAsia"/>
          <w:sz w:val="18"/>
          <w:szCs w:val="18"/>
          <w:vertAlign w:val="superscript"/>
        </w:rPr>
        <w:t>[68]</w:t>
      </w:r>
      <w:r w:rsidR="00284AB8" w:rsidRPr="00284AB8">
        <w:rPr>
          <w:rFonts w:asciiTheme="minorEastAsia" w:hAnsiTheme="minorEastAsia"/>
          <w:sz w:val="18"/>
          <w:szCs w:val="18"/>
          <w:vertAlign w:val="superscript"/>
        </w:rPr>
        <w:fldChar w:fldCharType="end"/>
      </w:r>
      <w:r w:rsidR="00284AB8" w:rsidRPr="00284AB8">
        <w:rPr>
          <w:rFonts w:asciiTheme="minorEastAsia" w:hAnsiTheme="minorEastAsia"/>
          <w:sz w:val="18"/>
          <w:szCs w:val="18"/>
          <w:vertAlign w:val="superscript"/>
        </w:rPr>
        <w:fldChar w:fldCharType="begin"/>
      </w:r>
      <w:r w:rsidR="00284AB8" w:rsidRPr="00284AB8">
        <w:rPr>
          <w:rFonts w:asciiTheme="minorEastAsia" w:hAnsiTheme="minorEastAsia"/>
          <w:sz w:val="18"/>
          <w:szCs w:val="18"/>
          <w:vertAlign w:val="superscript"/>
        </w:rPr>
        <w:instrText xml:space="preserve"> REF _Ref165910363 \r \h  \* MERGEFORMAT </w:instrText>
      </w:r>
      <w:r w:rsidR="00284AB8" w:rsidRPr="00284AB8">
        <w:rPr>
          <w:rFonts w:asciiTheme="minorEastAsia" w:hAnsiTheme="minorEastAsia"/>
          <w:sz w:val="18"/>
          <w:szCs w:val="18"/>
          <w:vertAlign w:val="superscript"/>
        </w:rPr>
      </w:r>
      <w:r w:rsidR="00284AB8" w:rsidRPr="00284AB8">
        <w:rPr>
          <w:rFonts w:asciiTheme="minorEastAsia" w:hAnsiTheme="minorEastAsia"/>
          <w:sz w:val="18"/>
          <w:szCs w:val="18"/>
          <w:vertAlign w:val="superscript"/>
        </w:rPr>
        <w:fldChar w:fldCharType="separate"/>
      </w:r>
      <w:r w:rsidR="00284AB8" w:rsidRPr="00284AB8">
        <w:rPr>
          <w:rFonts w:asciiTheme="minorEastAsia" w:hAnsiTheme="minorEastAsia"/>
          <w:sz w:val="18"/>
          <w:szCs w:val="18"/>
          <w:vertAlign w:val="superscript"/>
        </w:rPr>
        <w:t>[69]</w:t>
      </w:r>
      <w:r w:rsidR="00284AB8" w:rsidRPr="00284AB8">
        <w:rPr>
          <w:rFonts w:asciiTheme="minorEastAsia" w:hAnsiTheme="minorEastAsia"/>
          <w:sz w:val="18"/>
          <w:szCs w:val="18"/>
          <w:vertAlign w:val="superscript"/>
        </w:rPr>
        <w:fldChar w:fldCharType="end"/>
      </w:r>
      <w:r>
        <w:rPr>
          <w:rFonts w:hint="eastAsia"/>
        </w:rPr>
        <w:t>，</w:t>
      </w:r>
      <w:r w:rsidRPr="00C30A86">
        <w:rPr>
          <w:rFonts w:hint="eastAsia"/>
        </w:rPr>
        <w:t>这对智能系统的适应力及泛化能力提出了高要求。以自动驾驶汽车为例，它们必须能在诸如雨、雾、夜等多变的天气与道路状况中确保行驶安全</w:t>
      </w:r>
      <w:r>
        <w:rPr>
          <w:rFonts w:hint="eastAsia"/>
        </w:rPr>
        <w:t>。</w:t>
      </w:r>
      <w:r w:rsidRPr="00C30A86">
        <w:rPr>
          <w:rFonts w:hint="eastAsia"/>
        </w:rPr>
        <w:t>传统机器学习技术大多依赖于单一或近似环境的训练数据集，当遭遇环境变迁时，模型的效能可能会大幅衰减</w:t>
      </w:r>
      <w:r w:rsidR="006C74ED">
        <w:fldChar w:fldCharType="begin"/>
      </w:r>
      <w:r w:rsidR="006C74ED">
        <w:instrText xml:space="preserve"> </w:instrText>
      </w:r>
      <w:r w:rsidR="006C74ED">
        <w:rPr>
          <w:rFonts w:hint="eastAsia"/>
        </w:rPr>
        <w:instrText>REF _Ref128076529 \r \h</w:instrText>
      </w:r>
      <w:r w:rsidR="006C74ED">
        <w:instrText xml:space="preserve">  \* MERGEFORMAT </w:instrText>
      </w:r>
      <w:r w:rsidR="006C74ED">
        <w:fldChar w:fldCharType="separate"/>
      </w:r>
      <w:r w:rsidR="006C74ED" w:rsidRPr="006C74ED">
        <w:rPr>
          <w:rFonts w:asciiTheme="minorEastAsia" w:hAnsiTheme="minorEastAsia"/>
          <w:sz w:val="18"/>
          <w:szCs w:val="18"/>
          <w:vertAlign w:val="superscript"/>
        </w:rPr>
        <w:t>[29]</w:t>
      </w:r>
      <w:r w:rsidR="006C74ED">
        <w:fldChar w:fldCharType="end"/>
      </w:r>
      <w:r w:rsidRPr="00C30A86">
        <w:rPr>
          <w:rFonts w:hint="eastAsia"/>
        </w:rPr>
        <w:t>，因而，</w:t>
      </w:r>
      <w:r w:rsidR="007E7DD6" w:rsidRPr="007E7DD6">
        <w:t>跨环境学习</w:t>
      </w:r>
      <w:r w:rsidRPr="00C30A86">
        <w:rPr>
          <w:rFonts w:hint="eastAsia"/>
        </w:rPr>
        <w:t>成为了增强智能系统稳健性与泛化能力的重要策略途径</w:t>
      </w:r>
      <w:r w:rsidR="00284AB8" w:rsidRPr="00284AB8">
        <w:rPr>
          <w:rFonts w:asciiTheme="minorEastAsia" w:hAnsiTheme="minorEastAsia"/>
          <w:sz w:val="18"/>
          <w:szCs w:val="18"/>
          <w:vertAlign w:val="superscript"/>
        </w:rPr>
        <w:fldChar w:fldCharType="begin"/>
      </w:r>
      <w:r w:rsidR="00284AB8" w:rsidRPr="00284AB8">
        <w:rPr>
          <w:rFonts w:asciiTheme="minorEastAsia" w:hAnsiTheme="minorEastAsia"/>
          <w:sz w:val="18"/>
          <w:szCs w:val="18"/>
          <w:vertAlign w:val="superscript"/>
        </w:rPr>
        <w:instrText xml:space="preserve"> </w:instrText>
      </w:r>
      <w:r w:rsidR="00284AB8" w:rsidRPr="00284AB8">
        <w:rPr>
          <w:rFonts w:asciiTheme="minorEastAsia" w:hAnsiTheme="minorEastAsia" w:hint="eastAsia"/>
          <w:sz w:val="18"/>
          <w:szCs w:val="18"/>
          <w:vertAlign w:val="superscript"/>
        </w:rPr>
        <w:instrText>REF _Ref165908936 \r \h</w:instrText>
      </w:r>
      <w:r w:rsidR="00284AB8" w:rsidRPr="00284AB8">
        <w:rPr>
          <w:rFonts w:asciiTheme="minorEastAsia" w:hAnsiTheme="minorEastAsia"/>
          <w:sz w:val="18"/>
          <w:szCs w:val="18"/>
          <w:vertAlign w:val="superscript"/>
        </w:rPr>
        <w:instrText xml:space="preserve">  \* MERGEFORMAT </w:instrText>
      </w:r>
      <w:r w:rsidR="00284AB8" w:rsidRPr="00284AB8">
        <w:rPr>
          <w:rFonts w:asciiTheme="minorEastAsia" w:hAnsiTheme="minorEastAsia"/>
          <w:sz w:val="18"/>
          <w:szCs w:val="18"/>
          <w:vertAlign w:val="superscript"/>
        </w:rPr>
      </w:r>
      <w:r w:rsidR="00284AB8" w:rsidRPr="00284AB8">
        <w:rPr>
          <w:rFonts w:asciiTheme="minorEastAsia" w:hAnsiTheme="minorEastAsia"/>
          <w:sz w:val="18"/>
          <w:szCs w:val="18"/>
          <w:vertAlign w:val="superscript"/>
        </w:rPr>
        <w:fldChar w:fldCharType="separate"/>
      </w:r>
      <w:r w:rsidR="00284AB8" w:rsidRPr="00284AB8">
        <w:rPr>
          <w:rFonts w:asciiTheme="minorEastAsia" w:hAnsiTheme="minorEastAsia"/>
          <w:sz w:val="18"/>
          <w:szCs w:val="18"/>
          <w:vertAlign w:val="superscript"/>
        </w:rPr>
        <w:t>[67]</w:t>
      </w:r>
      <w:r w:rsidR="00284AB8" w:rsidRPr="00284AB8">
        <w:rPr>
          <w:rFonts w:asciiTheme="minorEastAsia" w:hAnsiTheme="minorEastAsia"/>
          <w:sz w:val="18"/>
          <w:szCs w:val="18"/>
          <w:vertAlign w:val="superscript"/>
        </w:rPr>
        <w:fldChar w:fldCharType="end"/>
      </w:r>
      <w:r w:rsidRPr="00C30A86">
        <w:rPr>
          <w:rFonts w:hint="eastAsia"/>
        </w:rPr>
        <w:t>。</w:t>
      </w:r>
      <w:ins w:id="37" w:author="yang" w:date="2024-05-07T17:20:00Z">
        <w:r w:rsidR="00C4354F">
          <w:rPr>
            <w:rFonts w:hint="eastAsia"/>
          </w:rPr>
          <w:t>跨环境学习的具体挑战会在第三章进行详细介绍，</w:t>
        </w:r>
      </w:ins>
      <w:ins w:id="38" w:author="yang" w:date="2024-05-07T17:21:00Z">
        <w:r w:rsidR="00C4354F">
          <w:rPr>
            <w:rFonts w:hint="eastAsia"/>
          </w:rPr>
          <w:t>这里不再赘述。</w:t>
        </w:r>
      </w:ins>
    </w:p>
    <w:p w14:paraId="7579D369" w14:textId="3C246E96" w:rsidR="00B44408" w:rsidRDefault="00000000" w:rsidP="00E907E2">
      <w:pPr>
        <w:pStyle w:val="2"/>
      </w:pPr>
      <w:bookmarkStart w:id="39" w:name="_Toc165911686"/>
      <w:r>
        <w:rPr>
          <w:rFonts w:hint="eastAsia"/>
        </w:rPr>
        <w:t>2</w:t>
      </w:r>
      <w:r>
        <w:t>.</w:t>
      </w:r>
      <w:r>
        <w:rPr>
          <w:rFonts w:hint="eastAsia"/>
        </w:rPr>
        <w:t>2</w:t>
      </w:r>
      <w:r>
        <w:t xml:space="preserve">  </w:t>
      </w:r>
      <w:r w:rsidR="009018EC">
        <w:rPr>
          <w:rFonts w:hint="eastAsia"/>
        </w:rPr>
        <w:t>动力学学习</w:t>
      </w:r>
      <w:ins w:id="40" w:author="yang" w:date="2024-05-07T14:09:00Z">
        <w:r w:rsidR="00E907E2">
          <w:rPr>
            <w:rFonts w:hint="eastAsia"/>
          </w:rPr>
          <w:t>相关</w:t>
        </w:r>
      </w:ins>
      <w:del w:id="41" w:author="yang" w:date="2024-05-07T14:09:00Z">
        <w:r w:rsidR="009018EC" w:rsidDel="00E907E2">
          <w:rPr>
            <w:rFonts w:hint="eastAsia"/>
          </w:rPr>
          <w:delText>的方法与</w:delText>
        </w:r>
      </w:del>
      <w:r w:rsidR="009018EC">
        <w:rPr>
          <w:rFonts w:hint="eastAsia"/>
        </w:rPr>
        <w:t>技术</w:t>
      </w:r>
      <w:bookmarkEnd w:id="39"/>
    </w:p>
    <w:p w14:paraId="5DB04FDD" w14:textId="361F5A1D" w:rsidR="00B44408" w:rsidRDefault="009B22D8">
      <w:pPr>
        <w:spacing w:line="360" w:lineRule="auto"/>
        <w:ind w:firstLine="480"/>
      </w:pPr>
      <w:r w:rsidRPr="009B22D8">
        <w:rPr>
          <w:rFonts w:hint="eastAsia"/>
        </w:rPr>
        <w:t>复杂系统动力学融合</w:t>
      </w:r>
      <w:r>
        <w:rPr>
          <w:rFonts w:hint="eastAsia"/>
        </w:rPr>
        <w:t>了</w:t>
      </w:r>
      <w:r w:rsidRPr="009B22D8">
        <w:rPr>
          <w:rFonts w:hint="eastAsia"/>
        </w:rPr>
        <w:t>多学科知识，</w:t>
      </w:r>
      <w:r>
        <w:rPr>
          <w:rFonts w:hint="eastAsia"/>
        </w:rPr>
        <w:t>动力学学习往往通过</w:t>
      </w:r>
      <w:r w:rsidRPr="009B22D8">
        <w:rPr>
          <w:rFonts w:hint="eastAsia"/>
        </w:rPr>
        <w:t>利用数学建模、计算机模拟、机器学习及网络科学等手段</w:t>
      </w:r>
      <w:r>
        <w:rPr>
          <w:rFonts w:hint="eastAsia"/>
        </w:rPr>
        <w:t>，</w:t>
      </w:r>
      <w:r w:rsidRPr="009B22D8">
        <w:rPr>
          <w:rFonts w:hint="eastAsia"/>
        </w:rPr>
        <w:t>解析及预测由大量交互部件构成的系统演变。</w:t>
      </w:r>
      <w:r>
        <w:rPr>
          <w:rFonts w:hint="eastAsia"/>
        </w:rPr>
        <w:t>其中</w:t>
      </w:r>
      <w:r w:rsidRPr="009B22D8">
        <w:rPr>
          <w:rFonts w:hint="eastAsia"/>
        </w:rPr>
        <w:t>数学建模助力定量分析系统内非线性动态与演变趋势</w:t>
      </w:r>
      <w:r w:rsidR="004D1C14" w:rsidRPr="004D1C14">
        <w:rPr>
          <w:rFonts w:asciiTheme="minorEastAsia" w:hAnsiTheme="minorEastAsia"/>
          <w:sz w:val="18"/>
          <w:szCs w:val="18"/>
          <w:vertAlign w:val="superscript"/>
        </w:rPr>
        <w:fldChar w:fldCharType="begin"/>
      </w:r>
      <w:r w:rsidR="004D1C14" w:rsidRPr="004D1C14">
        <w:rPr>
          <w:rFonts w:asciiTheme="minorEastAsia" w:hAnsiTheme="minorEastAsia"/>
          <w:sz w:val="18"/>
          <w:szCs w:val="18"/>
          <w:vertAlign w:val="superscript"/>
        </w:rPr>
        <w:instrText xml:space="preserve"> </w:instrText>
      </w:r>
      <w:r w:rsidR="004D1C14" w:rsidRPr="004D1C14">
        <w:rPr>
          <w:rFonts w:asciiTheme="minorEastAsia" w:hAnsiTheme="minorEastAsia" w:hint="eastAsia"/>
          <w:sz w:val="18"/>
          <w:szCs w:val="18"/>
          <w:vertAlign w:val="superscript"/>
        </w:rPr>
        <w:instrText>REF _Ref127879202 \r \h</w:instrText>
      </w:r>
      <w:r w:rsidR="004D1C14" w:rsidRPr="004D1C14">
        <w:rPr>
          <w:rFonts w:asciiTheme="minorEastAsia" w:hAnsiTheme="minorEastAsia"/>
          <w:sz w:val="18"/>
          <w:szCs w:val="18"/>
          <w:vertAlign w:val="superscript"/>
        </w:rPr>
        <w:instrText xml:space="preserve">  \* MERGEFORMAT </w:instrText>
      </w:r>
      <w:r w:rsidR="004D1C14" w:rsidRPr="004D1C14">
        <w:rPr>
          <w:rFonts w:asciiTheme="minorEastAsia" w:hAnsiTheme="minorEastAsia"/>
          <w:sz w:val="18"/>
          <w:szCs w:val="18"/>
          <w:vertAlign w:val="superscript"/>
        </w:rPr>
      </w:r>
      <w:r w:rsidR="004D1C14" w:rsidRPr="004D1C14">
        <w:rPr>
          <w:rFonts w:asciiTheme="minorEastAsia" w:hAnsiTheme="minorEastAsia"/>
          <w:sz w:val="18"/>
          <w:szCs w:val="18"/>
          <w:vertAlign w:val="superscript"/>
        </w:rPr>
        <w:fldChar w:fldCharType="separate"/>
      </w:r>
      <w:r w:rsidR="004D1C14" w:rsidRPr="004D1C14">
        <w:rPr>
          <w:rFonts w:asciiTheme="minorEastAsia" w:hAnsiTheme="minorEastAsia"/>
          <w:sz w:val="18"/>
          <w:szCs w:val="18"/>
          <w:vertAlign w:val="superscript"/>
        </w:rPr>
        <w:t>[23]</w:t>
      </w:r>
      <w:r w:rsidR="004D1C14" w:rsidRPr="004D1C14">
        <w:rPr>
          <w:rFonts w:asciiTheme="minorEastAsia" w:hAnsiTheme="minorEastAsia"/>
          <w:sz w:val="18"/>
          <w:szCs w:val="18"/>
          <w:vertAlign w:val="superscript"/>
        </w:rPr>
        <w:fldChar w:fldCharType="end"/>
      </w:r>
      <w:r w:rsidRPr="009B22D8">
        <w:rPr>
          <w:rFonts w:hint="eastAsia"/>
        </w:rPr>
        <w:t>，如生态、流行病学领域的模型应用。</w:t>
      </w:r>
      <w:r w:rsidR="00D922DB">
        <w:rPr>
          <w:rFonts w:hint="eastAsia"/>
        </w:rPr>
        <w:t>其次是</w:t>
      </w:r>
      <w:r w:rsidRPr="009B22D8">
        <w:rPr>
          <w:rFonts w:hint="eastAsia"/>
        </w:rPr>
        <w:t>计算机模拟，</w:t>
      </w:r>
      <w:r w:rsidR="00D922DB">
        <w:rPr>
          <w:rFonts w:hint="eastAsia"/>
        </w:rPr>
        <w:t>该类方法通过</w:t>
      </w:r>
      <w:r w:rsidRPr="009B22D8">
        <w:rPr>
          <w:rFonts w:hint="eastAsia"/>
        </w:rPr>
        <w:t>借助高级计算能力，</w:t>
      </w:r>
      <w:r w:rsidR="00D922DB">
        <w:rPr>
          <w:rFonts w:hint="eastAsia"/>
        </w:rPr>
        <w:t>采用</w:t>
      </w:r>
      <w:r w:rsidRPr="009B22D8">
        <w:rPr>
          <w:rFonts w:hint="eastAsia"/>
        </w:rPr>
        <w:t>多种算法再现系统行为</w:t>
      </w:r>
      <w:r w:rsidR="00D922DB">
        <w:rPr>
          <w:rFonts w:hint="eastAsia"/>
        </w:rPr>
        <w:t>以</w:t>
      </w:r>
      <w:r w:rsidRPr="009B22D8">
        <w:rPr>
          <w:rFonts w:hint="eastAsia"/>
        </w:rPr>
        <w:t>探索参数影响及隐性现象</w:t>
      </w:r>
      <w:r w:rsidRPr="009B22D8">
        <w:rPr>
          <w:rFonts w:asciiTheme="minorEastAsia" w:hAnsiTheme="minorEastAsia"/>
          <w:sz w:val="18"/>
          <w:szCs w:val="18"/>
          <w:vertAlign w:val="superscript"/>
        </w:rPr>
        <w:fldChar w:fldCharType="begin"/>
      </w:r>
      <w:r w:rsidRPr="009B22D8">
        <w:rPr>
          <w:rFonts w:asciiTheme="minorEastAsia" w:hAnsiTheme="minorEastAsia"/>
          <w:sz w:val="18"/>
          <w:szCs w:val="18"/>
          <w:vertAlign w:val="superscript"/>
        </w:rPr>
        <w:instrText xml:space="preserve"> </w:instrText>
      </w:r>
      <w:r w:rsidRPr="009B22D8">
        <w:rPr>
          <w:rFonts w:asciiTheme="minorEastAsia" w:hAnsiTheme="minorEastAsia" w:hint="eastAsia"/>
          <w:sz w:val="18"/>
          <w:szCs w:val="18"/>
          <w:vertAlign w:val="superscript"/>
        </w:rPr>
        <w:instrText>REF _Ref161058172 \r \h</w:instrText>
      </w:r>
      <w:r w:rsidRPr="009B22D8">
        <w:rPr>
          <w:rFonts w:asciiTheme="minorEastAsia" w:hAnsiTheme="minorEastAsia"/>
          <w:sz w:val="18"/>
          <w:szCs w:val="18"/>
          <w:vertAlign w:val="superscript"/>
        </w:rPr>
        <w:instrText xml:space="preserve">  \* MERGEFORMAT </w:instrText>
      </w:r>
      <w:r w:rsidRPr="009B22D8">
        <w:rPr>
          <w:rFonts w:asciiTheme="minorEastAsia" w:hAnsiTheme="minorEastAsia"/>
          <w:sz w:val="18"/>
          <w:szCs w:val="18"/>
          <w:vertAlign w:val="superscript"/>
        </w:rPr>
      </w:r>
      <w:r w:rsidRPr="009B22D8">
        <w:rPr>
          <w:rFonts w:asciiTheme="minorEastAsia" w:hAnsiTheme="minorEastAsia"/>
          <w:sz w:val="18"/>
          <w:szCs w:val="18"/>
          <w:vertAlign w:val="superscript"/>
        </w:rPr>
        <w:fldChar w:fldCharType="separate"/>
      </w:r>
      <w:r w:rsidRPr="009B22D8">
        <w:rPr>
          <w:rFonts w:asciiTheme="minorEastAsia" w:hAnsiTheme="minorEastAsia"/>
          <w:sz w:val="18"/>
          <w:szCs w:val="18"/>
          <w:vertAlign w:val="superscript"/>
        </w:rPr>
        <w:t>[16]</w:t>
      </w:r>
      <w:r w:rsidRPr="009B22D8">
        <w:rPr>
          <w:rFonts w:asciiTheme="minorEastAsia" w:hAnsiTheme="minorEastAsia"/>
          <w:sz w:val="18"/>
          <w:szCs w:val="18"/>
          <w:vertAlign w:val="superscript"/>
        </w:rPr>
        <w:fldChar w:fldCharType="end"/>
      </w:r>
      <w:r w:rsidRPr="009B22D8">
        <w:rPr>
          <w:rFonts w:hint="eastAsia"/>
        </w:rPr>
        <w:t>。</w:t>
      </w:r>
      <w:r w:rsidR="007A5561">
        <w:rPr>
          <w:rFonts w:hint="eastAsia"/>
        </w:rPr>
        <w:t>近年来</w:t>
      </w:r>
      <w:r w:rsidR="00D922DB">
        <w:rPr>
          <w:rFonts w:hint="eastAsia"/>
        </w:rPr>
        <w:t>伴随着</w:t>
      </w:r>
      <w:r w:rsidRPr="009B22D8">
        <w:rPr>
          <w:rFonts w:hint="eastAsia"/>
        </w:rPr>
        <w:t>机器学</w:t>
      </w:r>
      <w:r w:rsidRPr="009B22D8">
        <w:rPr>
          <w:rFonts w:hint="eastAsia"/>
        </w:rPr>
        <w:lastRenderedPageBreak/>
        <w:t>习与数据驱动方法的兴起，</w:t>
      </w:r>
      <w:r w:rsidR="00D922DB">
        <w:rPr>
          <w:rFonts w:hint="eastAsia"/>
        </w:rPr>
        <w:t>借助</w:t>
      </w:r>
      <w:r w:rsidRPr="009B22D8">
        <w:rPr>
          <w:rFonts w:hint="eastAsia"/>
        </w:rPr>
        <w:t>大数据与深度学习</w:t>
      </w:r>
      <w:r w:rsidR="00D922DB">
        <w:rPr>
          <w:rFonts w:hint="eastAsia"/>
        </w:rPr>
        <w:t>技术</w:t>
      </w:r>
      <w:r w:rsidRPr="009B22D8">
        <w:rPr>
          <w:rFonts w:hint="eastAsia"/>
        </w:rPr>
        <w:t>，</w:t>
      </w:r>
      <w:r w:rsidR="00D922DB">
        <w:rPr>
          <w:rFonts w:hint="eastAsia"/>
        </w:rPr>
        <w:t>学者们可以</w:t>
      </w:r>
      <w:r w:rsidRPr="009B22D8">
        <w:rPr>
          <w:rFonts w:hint="eastAsia"/>
        </w:rPr>
        <w:t>直接从实际数据中挖掘动力学规律，实现未知动态预测</w:t>
      </w:r>
      <w:r w:rsidR="00D922DB" w:rsidRPr="00D922DB">
        <w:rPr>
          <w:rFonts w:asciiTheme="minorEastAsia" w:hAnsiTheme="minorEastAsia"/>
          <w:sz w:val="18"/>
          <w:szCs w:val="18"/>
          <w:vertAlign w:val="superscript"/>
        </w:rPr>
        <w:fldChar w:fldCharType="begin"/>
      </w:r>
      <w:r w:rsidR="00D922DB" w:rsidRPr="00D922DB">
        <w:rPr>
          <w:rFonts w:asciiTheme="minorEastAsia" w:hAnsiTheme="minorEastAsia"/>
          <w:sz w:val="18"/>
          <w:szCs w:val="18"/>
          <w:vertAlign w:val="superscript"/>
        </w:rPr>
        <w:instrText xml:space="preserve"> </w:instrText>
      </w:r>
      <w:r w:rsidR="00D922DB" w:rsidRPr="00D922DB">
        <w:rPr>
          <w:rFonts w:asciiTheme="minorEastAsia" w:hAnsiTheme="minorEastAsia" w:hint="eastAsia"/>
          <w:sz w:val="18"/>
          <w:szCs w:val="18"/>
          <w:vertAlign w:val="superscript"/>
        </w:rPr>
        <w:instrText>REF _Ref129038082 \r \h</w:instrText>
      </w:r>
      <w:r w:rsidR="00D922DB" w:rsidRPr="00D922DB">
        <w:rPr>
          <w:rFonts w:asciiTheme="minorEastAsia" w:hAnsiTheme="minorEastAsia"/>
          <w:sz w:val="18"/>
          <w:szCs w:val="18"/>
          <w:vertAlign w:val="superscript"/>
        </w:rPr>
        <w:instrText xml:space="preserve">  \* MERGEFORMAT </w:instrText>
      </w:r>
      <w:r w:rsidR="00D922DB" w:rsidRPr="00D922DB">
        <w:rPr>
          <w:rFonts w:asciiTheme="minorEastAsia" w:hAnsiTheme="minorEastAsia"/>
          <w:sz w:val="18"/>
          <w:szCs w:val="18"/>
          <w:vertAlign w:val="superscript"/>
        </w:rPr>
      </w:r>
      <w:r w:rsidR="00D922DB" w:rsidRPr="00D922DB">
        <w:rPr>
          <w:rFonts w:asciiTheme="minorEastAsia" w:hAnsiTheme="minorEastAsia"/>
          <w:sz w:val="18"/>
          <w:szCs w:val="18"/>
          <w:vertAlign w:val="superscript"/>
        </w:rPr>
        <w:fldChar w:fldCharType="separate"/>
      </w:r>
      <w:r w:rsidR="00D922DB" w:rsidRPr="00D922DB">
        <w:rPr>
          <w:rFonts w:asciiTheme="minorEastAsia" w:hAnsiTheme="minorEastAsia"/>
          <w:sz w:val="18"/>
          <w:szCs w:val="18"/>
          <w:vertAlign w:val="superscript"/>
        </w:rPr>
        <w:t>[7]</w:t>
      </w:r>
      <w:r w:rsidR="00D922DB" w:rsidRPr="00D922DB">
        <w:rPr>
          <w:rFonts w:asciiTheme="minorEastAsia" w:hAnsiTheme="minorEastAsia"/>
          <w:sz w:val="18"/>
          <w:szCs w:val="18"/>
          <w:vertAlign w:val="superscript"/>
        </w:rPr>
        <w:fldChar w:fldCharType="end"/>
      </w:r>
      <w:r w:rsidRPr="009B22D8">
        <w:rPr>
          <w:rFonts w:hint="eastAsia"/>
        </w:rPr>
        <w:t>。</w:t>
      </w:r>
      <w:r w:rsidR="00D922DB">
        <w:rPr>
          <w:rFonts w:hint="eastAsia"/>
        </w:rPr>
        <w:t>除此之外，网络科学与复杂系统的结合也发展迅速，在</w:t>
      </w:r>
      <w:r w:rsidRPr="009B22D8">
        <w:rPr>
          <w:rFonts w:hint="eastAsia"/>
        </w:rPr>
        <w:t>网络科学视角下，复杂系统被建模为网络</w:t>
      </w:r>
      <w:r w:rsidR="007A1BF1" w:rsidRPr="007A1BF1">
        <w:rPr>
          <w:rFonts w:asciiTheme="minorEastAsia" w:hAnsiTheme="minorEastAsia"/>
          <w:sz w:val="18"/>
          <w:szCs w:val="18"/>
          <w:vertAlign w:val="superscript"/>
        </w:rPr>
        <w:fldChar w:fldCharType="begin"/>
      </w:r>
      <w:r w:rsidR="007A1BF1" w:rsidRPr="007A1BF1">
        <w:rPr>
          <w:rFonts w:asciiTheme="minorEastAsia" w:hAnsiTheme="minorEastAsia"/>
          <w:sz w:val="18"/>
          <w:szCs w:val="18"/>
          <w:vertAlign w:val="superscript"/>
        </w:rPr>
        <w:instrText xml:space="preserve"> </w:instrText>
      </w:r>
      <w:r w:rsidR="007A1BF1" w:rsidRPr="007A1BF1">
        <w:rPr>
          <w:rFonts w:asciiTheme="minorEastAsia" w:hAnsiTheme="minorEastAsia" w:hint="eastAsia"/>
          <w:sz w:val="18"/>
          <w:szCs w:val="18"/>
          <w:vertAlign w:val="superscript"/>
        </w:rPr>
        <w:instrText>REF _Ref135695976 \r \h</w:instrText>
      </w:r>
      <w:r w:rsidR="007A1BF1" w:rsidRPr="007A1BF1">
        <w:rPr>
          <w:rFonts w:asciiTheme="minorEastAsia" w:hAnsiTheme="minorEastAsia"/>
          <w:sz w:val="18"/>
          <w:szCs w:val="18"/>
          <w:vertAlign w:val="superscript"/>
        </w:rPr>
        <w:instrText xml:space="preserve">  \* MERGEFORMAT </w:instrText>
      </w:r>
      <w:r w:rsidR="007A1BF1" w:rsidRPr="007A1BF1">
        <w:rPr>
          <w:rFonts w:asciiTheme="minorEastAsia" w:hAnsiTheme="minorEastAsia"/>
          <w:sz w:val="18"/>
          <w:szCs w:val="18"/>
          <w:vertAlign w:val="superscript"/>
        </w:rPr>
      </w:r>
      <w:r w:rsidR="007A1BF1" w:rsidRPr="007A1BF1">
        <w:rPr>
          <w:rFonts w:asciiTheme="minorEastAsia" w:hAnsiTheme="minorEastAsia"/>
          <w:sz w:val="18"/>
          <w:szCs w:val="18"/>
          <w:vertAlign w:val="superscript"/>
        </w:rPr>
        <w:fldChar w:fldCharType="separate"/>
      </w:r>
      <w:r w:rsidR="007A1BF1" w:rsidRPr="007A1BF1">
        <w:rPr>
          <w:rFonts w:asciiTheme="minorEastAsia" w:hAnsiTheme="minorEastAsia"/>
          <w:sz w:val="18"/>
          <w:szCs w:val="18"/>
          <w:vertAlign w:val="superscript"/>
        </w:rPr>
        <w:t>[9]</w:t>
      </w:r>
      <w:r w:rsidR="007A1BF1" w:rsidRPr="007A1BF1">
        <w:rPr>
          <w:rFonts w:asciiTheme="minorEastAsia" w:hAnsiTheme="minorEastAsia"/>
          <w:sz w:val="18"/>
          <w:szCs w:val="18"/>
          <w:vertAlign w:val="superscript"/>
        </w:rPr>
        <w:fldChar w:fldCharType="end"/>
      </w:r>
      <w:r w:rsidRPr="009B22D8">
        <w:rPr>
          <w:rFonts w:hint="eastAsia"/>
        </w:rPr>
        <w:t>，</w:t>
      </w:r>
      <w:r w:rsidR="00666CEC">
        <w:rPr>
          <w:rFonts w:hint="eastAsia"/>
        </w:rPr>
        <w:t>并通过该方式</w:t>
      </w:r>
      <w:r w:rsidRPr="009B22D8">
        <w:rPr>
          <w:rFonts w:hint="eastAsia"/>
        </w:rPr>
        <w:t>分析其拓扑结构揭示系统稳定性、演化机制及功能模块，深化对复杂系统内在规律的理解与应用</w:t>
      </w:r>
      <w:r>
        <w:rPr>
          <w:rFonts w:ascii="Segoe UI" w:eastAsia="宋体" w:hAnsi="Segoe UI" w:cs="Segoe UI" w:hint="eastAsia"/>
          <w:color w:val="0D0D0D"/>
          <w:szCs w:val="24"/>
          <w:shd w:val="clear" w:color="auto" w:fill="FFFFFF"/>
        </w:rPr>
        <w:t>。</w:t>
      </w:r>
    </w:p>
    <w:p w14:paraId="4FF4C0B4" w14:textId="7BD7F220" w:rsidR="00B44408" w:rsidRDefault="00000000" w:rsidP="00E907E2">
      <w:pPr>
        <w:pStyle w:val="3"/>
      </w:pPr>
      <w:bookmarkStart w:id="42" w:name="_Toc165911687"/>
      <w:r>
        <w:rPr>
          <w:rFonts w:hint="eastAsia"/>
        </w:rPr>
        <w:t>2</w:t>
      </w:r>
      <w:r>
        <w:t>.</w:t>
      </w:r>
      <w:r>
        <w:rPr>
          <w:rFonts w:hint="eastAsia"/>
        </w:rPr>
        <w:t>2</w:t>
      </w:r>
      <w:r>
        <w:t xml:space="preserve">.1 </w:t>
      </w:r>
      <w:r w:rsidR="009018EC" w:rsidRPr="009018EC">
        <w:rPr>
          <w:rFonts w:hint="eastAsia"/>
        </w:rPr>
        <w:t>符号回归</w:t>
      </w:r>
      <w:ins w:id="43" w:author="yang" w:date="2024-05-07T14:14:00Z">
        <w:r w:rsidR="00E907E2">
          <w:rPr>
            <w:rFonts w:hint="eastAsia"/>
          </w:rPr>
          <w:t>方法</w:t>
        </w:r>
      </w:ins>
      <w:del w:id="44" w:author="yang" w:date="2024-05-07T14:14:00Z">
        <w:r w:rsidR="009018EC" w:rsidDel="00E907E2">
          <w:rPr>
            <w:rFonts w:hint="eastAsia"/>
          </w:rPr>
          <w:delText>技术</w:delText>
        </w:r>
      </w:del>
      <w:bookmarkEnd w:id="42"/>
    </w:p>
    <w:p w14:paraId="17F057EC" w14:textId="544200D4" w:rsidR="00BB0F31" w:rsidRPr="00110F88" w:rsidRDefault="00BB0F31" w:rsidP="00BB0F31">
      <w:pPr>
        <w:spacing w:line="360" w:lineRule="auto"/>
        <w:ind w:firstLine="480"/>
        <w:rPr>
          <w:rFonts w:asciiTheme="minorEastAsia" w:hAnsiTheme="minorEastAsia"/>
        </w:rPr>
      </w:pPr>
      <w:r w:rsidRPr="00110F88">
        <w:rPr>
          <w:rFonts w:asciiTheme="minorEastAsia" w:hAnsiTheme="minorEastAsia" w:hint="eastAsia"/>
        </w:rPr>
        <w:t>学习数据中的控制方程是许多科学和工程学科的关键问题。</w:t>
      </w:r>
      <w:r w:rsidRPr="00110F88">
        <w:rPr>
          <w:rFonts w:asciiTheme="minorEastAsia" w:hAnsiTheme="minorEastAsia" w:cs="微软雅黑" w:hint="eastAsia"/>
          <w:color w:val="0D0D0D"/>
          <w:szCs w:val="24"/>
          <w:shd w:val="clear" w:color="auto" w:fill="FFFFFF"/>
        </w:rPr>
        <w:t>揭示</w:t>
      </w:r>
      <w:r w:rsidRPr="00110F88">
        <w:rPr>
          <w:rFonts w:asciiTheme="minorEastAsia" w:hAnsiTheme="minorEastAsia" w:cs="Segoe UI" w:hint="eastAsia"/>
          <w:color w:val="0D0D0D"/>
          <w:szCs w:val="24"/>
          <w:shd w:val="clear" w:color="auto" w:fill="FFFFFF"/>
        </w:rPr>
        <w:t>隐藏在</w:t>
      </w:r>
      <w:r w:rsidRPr="00110F88">
        <w:rPr>
          <w:rFonts w:asciiTheme="minorEastAsia" w:hAnsiTheme="minorEastAsia" w:cs="微软雅黑" w:hint="eastAsia"/>
          <w:color w:val="0D0D0D"/>
          <w:szCs w:val="24"/>
          <w:shd w:val="clear" w:color="auto" w:fill="FFFFFF"/>
        </w:rPr>
        <w:t>数据背后的</w:t>
      </w:r>
      <w:r w:rsidRPr="00110F88">
        <w:rPr>
          <w:rFonts w:asciiTheme="minorEastAsia" w:hAnsiTheme="minorEastAsia" w:cs="Segoe UI" w:hint="eastAsia"/>
          <w:color w:val="0D0D0D"/>
          <w:szCs w:val="24"/>
          <w:shd w:val="clear" w:color="auto" w:fill="FFFFFF"/>
        </w:rPr>
        <w:t>底层</w:t>
      </w:r>
      <w:r w:rsidRPr="00110F88">
        <w:rPr>
          <w:rFonts w:asciiTheme="minorEastAsia" w:hAnsiTheme="minorEastAsia" w:cs="微软雅黑" w:hint="eastAsia"/>
          <w:color w:val="0D0D0D"/>
          <w:szCs w:val="24"/>
          <w:shd w:val="clear" w:color="auto" w:fill="FFFFFF"/>
        </w:rPr>
        <w:t>数学规律，对于科学研究中理解复杂现象和过程尤为重要。</w:t>
      </w:r>
      <w:r w:rsidRPr="00110F88">
        <w:rPr>
          <w:rFonts w:asciiTheme="minorEastAsia" w:hAnsiTheme="minorEastAsia" w:cs="Segoe UI" w:hint="eastAsia"/>
          <w:color w:val="0D0D0D"/>
          <w:szCs w:val="24"/>
          <w:shd w:val="clear" w:color="auto" w:fill="FFFFFF"/>
        </w:rPr>
        <w:t>将生成的模型表达为数学表达式形式，可以极大地增强模型的泛化能力。这一点对于充分利用现代社会可收集的各种数据并对未来趋势做出预测至关重要。</w:t>
      </w:r>
    </w:p>
    <w:p w14:paraId="36F44650" w14:textId="74FD27FA" w:rsidR="009018EC" w:rsidRPr="009018EC" w:rsidRDefault="009018EC" w:rsidP="00E907E2">
      <w:pPr>
        <w:pStyle w:val="4"/>
        <w:rPr>
          <w:sz w:val="24"/>
          <w:szCs w:val="24"/>
        </w:rPr>
      </w:pPr>
      <w:r w:rsidRPr="009018EC">
        <w:rPr>
          <w:rFonts w:hint="eastAsia"/>
          <w:sz w:val="24"/>
          <w:szCs w:val="24"/>
        </w:rPr>
        <w:t>2</w:t>
      </w:r>
      <w:r w:rsidRPr="009018EC">
        <w:rPr>
          <w:sz w:val="24"/>
          <w:szCs w:val="24"/>
        </w:rPr>
        <w:t>.</w:t>
      </w:r>
      <w:r w:rsidRPr="009018EC">
        <w:rPr>
          <w:rFonts w:hint="eastAsia"/>
          <w:sz w:val="24"/>
          <w:szCs w:val="24"/>
        </w:rPr>
        <w:t>2</w:t>
      </w:r>
      <w:r w:rsidRPr="009018EC">
        <w:rPr>
          <w:sz w:val="24"/>
          <w:szCs w:val="24"/>
        </w:rPr>
        <w:t>.</w:t>
      </w:r>
      <w:r>
        <w:rPr>
          <w:rFonts w:hint="eastAsia"/>
          <w:sz w:val="24"/>
          <w:szCs w:val="24"/>
        </w:rPr>
        <w:t>1.1</w:t>
      </w:r>
      <w:r w:rsidRPr="009018EC">
        <w:rPr>
          <w:sz w:val="24"/>
          <w:szCs w:val="24"/>
        </w:rPr>
        <w:t xml:space="preserve"> </w:t>
      </w:r>
      <w:r>
        <w:rPr>
          <w:rFonts w:hint="eastAsia"/>
          <w:sz w:val="24"/>
          <w:szCs w:val="24"/>
        </w:rPr>
        <w:t>遗传编程</w:t>
      </w:r>
      <w:r w:rsidR="003010DF" w:rsidRPr="009018EC">
        <w:t>(Genetic programming)</w:t>
      </w:r>
    </w:p>
    <w:p w14:paraId="7B91970C" w14:textId="2C9486A7" w:rsidR="00B44408" w:rsidRDefault="00000000">
      <w:pPr>
        <w:spacing w:line="360" w:lineRule="auto"/>
        <w:ind w:firstLine="480"/>
      </w:pPr>
      <w:r>
        <w:rPr>
          <w:rFonts w:hint="eastAsia"/>
        </w:rPr>
        <w:t>遗传编程</w:t>
      </w:r>
      <w:r w:rsidR="009018EC" w:rsidRPr="009018EC">
        <w:t>(Genetic programming)</w:t>
      </w:r>
      <w:r>
        <w:rPr>
          <w:rFonts w:hint="eastAsia"/>
        </w:rPr>
        <w:t>，作为遗传算法的一种特殊形式，是进化计算技术的一部分。其核心概念来源于模仿自然界生物进化的过程，自动生成能够解决具体问题的程序。</w:t>
      </w:r>
      <w:r>
        <w:rPr>
          <w:rFonts w:hint="eastAsia"/>
        </w:rPr>
        <w:t>GP</w:t>
      </w:r>
      <w:r>
        <w:rPr>
          <w:rFonts w:hint="eastAsia"/>
        </w:rPr>
        <w:t>通过应用自然选择和遗传原理，包括交配、突变、繁殖和筛选等过程，在程序集合中迭代寻找更优的解决策略。</w:t>
      </w:r>
    </w:p>
    <w:p w14:paraId="1B5CA983" w14:textId="77777777" w:rsidR="00B44408" w:rsidRDefault="00000000">
      <w:pPr>
        <w:spacing w:line="360" w:lineRule="auto"/>
        <w:ind w:firstLine="480"/>
      </w:pPr>
      <w:r>
        <w:rPr>
          <w:rFonts w:hint="eastAsia"/>
        </w:rPr>
        <w:t>遗传编程这一理念最初由</w:t>
      </w:r>
      <w:r>
        <w:rPr>
          <w:rFonts w:hint="eastAsia"/>
        </w:rPr>
        <w:t>John Holland</w:t>
      </w:r>
      <w:r>
        <w:rPr>
          <w:rFonts w:hint="eastAsia"/>
        </w:rPr>
        <w:t>在</w:t>
      </w:r>
      <w:r>
        <w:rPr>
          <w:rFonts w:hint="eastAsia"/>
        </w:rPr>
        <w:t>1970</w:t>
      </w:r>
      <w:r>
        <w:rPr>
          <w:rFonts w:hint="eastAsia"/>
        </w:rPr>
        <w:t>年代提出，后在</w:t>
      </w:r>
      <w:r>
        <w:rPr>
          <w:rFonts w:hint="eastAsia"/>
        </w:rPr>
        <w:t>1990</w:t>
      </w:r>
      <w:r>
        <w:rPr>
          <w:rFonts w:hint="eastAsia"/>
        </w:rPr>
        <w:t>年代初，</w:t>
      </w:r>
      <w:r>
        <w:rPr>
          <w:rFonts w:hint="eastAsia"/>
        </w:rPr>
        <w:t>John Koza</w:t>
      </w:r>
      <w:r>
        <w:rPr>
          <w:rFonts w:hint="eastAsia"/>
        </w:rPr>
        <w:t>通过其出版的《遗传编程：通过自然选择进行计算机编程》</w:t>
      </w:r>
      <w:r>
        <w:rPr>
          <w:rFonts w:asciiTheme="minorEastAsia" w:hAnsiTheme="minorEastAsia" w:hint="eastAsia"/>
          <w:sz w:val="18"/>
          <w:szCs w:val="18"/>
          <w:vertAlign w:val="superscript"/>
        </w:rPr>
        <w:t>[</w:t>
      </w:r>
      <w:r>
        <w:rPr>
          <w:rFonts w:asciiTheme="minorEastAsia" w:hAnsiTheme="minorEastAsia" w:hint="eastAsia"/>
          <w:sz w:val="18"/>
          <w:szCs w:val="18"/>
          <w:vertAlign w:val="superscript"/>
        </w:rPr>
        <w:fldChar w:fldCharType="begin"/>
      </w:r>
      <w:r>
        <w:rPr>
          <w:rFonts w:asciiTheme="minorEastAsia" w:hAnsiTheme="minorEastAsia" w:hint="eastAsia"/>
          <w:sz w:val="18"/>
          <w:szCs w:val="18"/>
          <w:vertAlign w:val="superscript"/>
        </w:rPr>
        <w:instrText xml:space="preserve"> PAGEREF _Ref8706 \h </w:instrText>
      </w:r>
      <w:r>
        <w:rPr>
          <w:rFonts w:asciiTheme="minorEastAsia" w:hAnsiTheme="minorEastAsia" w:hint="eastAsia"/>
          <w:sz w:val="18"/>
          <w:szCs w:val="18"/>
          <w:vertAlign w:val="superscript"/>
        </w:rPr>
      </w:r>
      <w:r>
        <w:rPr>
          <w:rFonts w:asciiTheme="minorEastAsia" w:hAnsiTheme="minorEastAsia" w:hint="eastAsia"/>
          <w:sz w:val="18"/>
          <w:szCs w:val="18"/>
          <w:vertAlign w:val="superscript"/>
        </w:rPr>
        <w:fldChar w:fldCharType="separate"/>
      </w:r>
      <w:r>
        <w:rPr>
          <w:rFonts w:asciiTheme="minorEastAsia" w:hAnsiTheme="minorEastAsia" w:hint="eastAsia"/>
          <w:sz w:val="18"/>
          <w:szCs w:val="18"/>
          <w:vertAlign w:val="superscript"/>
        </w:rPr>
        <w:t>65</w:t>
      </w:r>
      <w:r>
        <w:rPr>
          <w:rFonts w:asciiTheme="minorEastAsia" w:hAnsiTheme="minorEastAsia" w:hint="eastAsia"/>
          <w:sz w:val="18"/>
          <w:szCs w:val="18"/>
          <w:vertAlign w:val="superscript"/>
        </w:rPr>
        <w:fldChar w:fldCharType="end"/>
      </w:r>
      <w:r>
        <w:rPr>
          <w:rFonts w:asciiTheme="minorEastAsia" w:hAnsiTheme="minorEastAsia" w:hint="eastAsia"/>
          <w:sz w:val="18"/>
          <w:szCs w:val="18"/>
          <w:vertAlign w:val="superscript"/>
        </w:rPr>
        <w:t>]</w:t>
      </w:r>
      <w:r>
        <w:rPr>
          <w:rFonts w:hint="eastAsia"/>
        </w:rPr>
        <w:t>一书，对遗传编程进行了全面系统化的阐述。</w:t>
      </w:r>
      <w:r>
        <w:rPr>
          <w:rFonts w:hint="eastAsia"/>
        </w:rPr>
        <w:t>Koza</w:t>
      </w:r>
      <w:r>
        <w:rPr>
          <w:rFonts w:hint="eastAsia"/>
        </w:rPr>
        <w:t>指出遗传编程在解决一系列复杂问题，如符号回归、分类问题、自动化控制和图像识别等领域的应用潜力。在遗传编程中，每个程序均以树状结构表达，其中树的节点表示操作符（如加、减、乘、除等），叶节点则表示操作数（如变量或常量）。这种表达方式与数学表达式的树状结构类似，便于表示和处理复杂的程序结构。</w:t>
      </w:r>
    </w:p>
    <w:p w14:paraId="4CDFCDB2" w14:textId="77777777" w:rsidR="00B44408" w:rsidRDefault="00000000">
      <w:pPr>
        <w:spacing w:line="360" w:lineRule="auto"/>
        <w:ind w:firstLine="480"/>
        <w:rPr>
          <w:rFonts w:ascii="Segoe UI" w:eastAsia="宋体" w:hAnsi="Segoe UI" w:cs="Segoe UI"/>
          <w:color w:val="0D0D0D"/>
          <w:szCs w:val="24"/>
          <w:shd w:val="clear" w:color="auto" w:fill="FFFFFF"/>
        </w:rPr>
      </w:pPr>
      <w:r>
        <w:rPr>
          <w:rFonts w:ascii="Segoe UI" w:eastAsia="宋体" w:hAnsi="Segoe UI" w:cs="Segoe UI" w:hint="eastAsia"/>
          <w:color w:val="0D0D0D"/>
          <w:szCs w:val="24"/>
          <w:shd w:val="clear" w:color="auto" w:fill="FFFFFF"/>
        </w:rPr>
        <w:t>现阶段遗传编程在符号回归、分类问题、自动编程等多个领域得到了广泛的应用，如在符号回归中找出满足输入数据集的数学表达式，在分类问题中自动生成决策树或其他分支结构，在自动编程中生成满足特定要求的代码。</w:t>
      </w:r>
      <w:r>
        <w:rPr>
          <w:rFonts w:ascii="Segoe UI" w:eastAsia="Segoe UI" w:hAnsi="Segoe UI" w:cs="Segoe UI"/>
          <w:color w:val="0D0D0D"/>
          <w:szCs w:val="24"/>
          <w:shd w:val="clear" w:color="auto" w:fill="FFFFFF"/>
        </w:rPr>
        <w:t>通过模仿自然界的进化原则，如自然选择和遗传变异，使得遗传编程在处理各种问题时具有独到的效率和创新性。随着计算技术的飞速发展和算法优化的持续进步，遗传编</w:t>
      </w:r>
      <w:r>
        <w:rPr>
          <w:rFonts w:ascii="Segoe UI" w:eastAsia="Segoe UI" w:hAnsi="Segoe UI" w:cs="Segoe UI"/>
          <w:color w:val="0D0D0D"/>
          <w:szCs w:val="24"/>
          <w:shd w:val="clear" w:color="auto" w:fill="FFFFFF"/>
        </w:rPr>
        <w:lastRenderedPageBreak/>
        <w:t>程正逐渐展现出其在众多领域中的巨大潜力，为人工智能与自动化领域带来新的发展机遇。</w:t>
      </w:r>
    </w:p>
    <w:p w14:paraId="40E30DF7" w14:textId="54C1DB47" w:rsidR="00B44408" w:rsidRPr="009018EC" w:rsidRDefault="00000000" w:rsidP="00E907E2">
      <w:pPr>
        <w:pStyle w:val="4"/>
      </w:pPr>
      <w:r w:rsidRPr="009018EC">
        <w:rPr>
          <w:rFonts w:hint="eastAsia"/>
        </w:rPr>
        <w:t>2</w:t>
      </w:r>
      <w:r w:rsidRPr="009018EC">
        <w:t>.</w:t>
      </w:r>
      <w:r w:rsidRPr="009018EC">
        <w:rPr>
          <w:rFonts w:hint="eastAsia"/>
        </w:rPr>
        <w:t>2</w:t>
      </w:r>
      <w:r w:rsidRPr="009018EC">
        <w:t>.</w:t>
      </w:r>
      <w:r w:rsidR="009018EC">
        <w:rPr>
          <w:rFonts w:hint="eastAsia"/>
        </w:rPr>
        <w:t>1.2</w:t>
      </w:r>
      <w:del w:id="45" w:author="yang" w:date="2024-05-07T14:11:00Z">
        <w:r w:rsidRPr="00E907E2" w:rsidDel="00E907E2">
          <w:rPr>
            <w:sz w:val="24"/>
            <w:szCs w:val="24"/>
            <w:rPrChange w:id="46" w:author="yang" w:date="2024-05-07T14:13:00Z">
              <w:rPr/>
            </w:rPrChange>
          </w:rPr>
          <w:delText xml:space="preserve"> </w:delText>
        </w:r>
        <w:r w:rsidRPr="00E907E2" w:rsidDel="00E907E2">
          <w:rPr>
            <w:rFonts w:hint="eastAsia"/>
            <w:sz w:val="24"/>
            <w:szCs w:val="24"/>
            <w:rPrChange w:id="47" w:author="yang" w:date="2024-05-07T14:13:00Z">
              <w:rPr>
                <w:rFonts w:hint="eastAsia"/>
              </w:rPr>
            </w:rPrChange>
          </w:rPr>
          <w:delText>偏微分方程的</w:delText>
        </w:r>
      </w:del>
      <w:r w:rsidRPr="00E907E2">
        <w:rPr>
          <w:rFonts w:hint="eastAsia"/>
          <w:sz w:val="24"/>
          <w:szCs w:val="24"/>
          <w:rPrChange w:id="48" w:author="yang" w:date="2024-05-07T14:13:00Z">
            <w:rPr>
              <w:rFonts w:hint="eastAsia"/>
            </w:rPr>
          </w:rPrChange>
        </w:rPr>
        <w:t>数据驱动</w:t>
      </w:r>
      <w:ins w:id="49" w:author="yang" w:date="2024-05-07T14:10:00Z">
        <w:r w:rsidR="00E907E2" w:rsidRPr="00E907E2">
          <w:rPr>
            <w:rFonts w:hint="eastAsia"/>
            <w:sz w:val="24"/>
            <w:szCs w:val="24"/>
            <w:rPrChange w:id="50" w:author="yang" w:date="2024-05-07T14:13:00Z">
              <w:rPr>
                <w:rFonts w:hint="eastAsia"/>
              </w:rPr>
            </w:rPrChange>
          </w:rPr>
          <w:t>的符号回归</w:t>
        </w:r>
      </w:ins>
      <w:del w:id="51" w:author="yang" w:date="2024-05-07T14:11:00Z">
        <w:r w:rsidRPr="009018EC" w:rsidDel="00E907E2">
          <w:rPr>
            <w:rFonts w:hint="eastAsia"/>
          </w:rPr>
          <w:delText>发现</w:delText>
        </w:r>
      </w:del>
    </w:p>
    <w:p w14:paraId="619B9093" w14:textId="77777777" w:rsidR="00B44408" w:rsidRDefault="00000000">
      <w:pPr>
        <w:spacing w:line="360" w:lineRule="auto"/>
        <w:ind w:firstLine="480"/>
      </w:pPr>
      <w:r>
        <w:rPr>
          <w:rFonts w:hint="eastAsia"/>
        </w:rPr>
        <w:t>在近几十年，基于神经网络的方法由于其在深层挖掘数据中隐含规律方面的强大能力而成为研究焦点，但其缺乏可解释性成为发展的一大障碍。为了解决这一问题，因具有较高的可解释性，能提供更可靠的建模结果，上世纪诞生的符号回归方法重新受到重视。</w:t>
      </w:r>
      <w:r>
        <w:rPr>
          <w:rFonts w:hint="eastAsia"/>
        </w:rPr>
        <w:t>Brunton S L</w:t>
      </w:r>
      <w:r>
        <w:rPr>
          <w:rFonts w:hint="eastAsia"/>
        </w:rPr>
        <w:t>等研究者提出了</w:t>
      </w:r>
      <w:r>
        <w:rPr>
          <w:rFonts w:hint="eastAsia"/>
        </w:rPr>
        <w:t>SINDy</w:t>
      </w:r>
      <w:r>
        <w:rPr>
          <w:rFonts w:hint="eastAsia"/>
        </w:rPr>
        <w:t>（</w:t>
      </w:r>
      <w:r>
        <w:rPr>
          <w:rFonts w:hint="eastAsia"/>
        </w:rPr>
        <w:t>Sparse Identification of Nonlinear Dynamical Systems</w:t>
      </w:r>
      <w:r>
        <w:rPr>
          <w:rFonts w:hint="eastAsia"/>
        </w:rPr>
        <w:t>）方法，</w:t>
      </w:r>
      <w:r>
        <w:rPr>
          <w:rFonts w:hint="eastAsia"/>
        </w:rPr>
        <w:t>SINDy</w:t>
      </w:r>
      <w:r>
        <w:rPr>
          <w:rFonts w:hint="eastAsia"/>
        </w:rPr>
        <w:t>结合了传统的符号回归、机器学习技术和非线性动力学分析，旨在从含有噪声的实验数据中直接发现系统的控制方程。这一方法立足于一个基本假设：系统的动态行为可以由一组稀疏的、关键的动力学项描述，这些项在函数空间中呈稀疏表示。此假设在多种物理系统中都得到了验证。</w:t>
      </w:r>
    </w:p>
    <w:p w14:paraId="28063B0F" w14:textId="77777777" w:rsidR="00B44408" w:rsidRDefault="00000000">
      <w:pPr>
        <w:spacing w:line="360" w:lineRule="auto"/>
        <w:ind w:firstLine="480"/>
      </w:pPr>
      <w:r>
        <w:rPr>
          <w:rFonts w:hint="eastAsia"/>
        </w:rPr>
        <w:t>通过利用稀疏回归技术，</w:t>
      </w:r>
      <w:r>
        <w:rPr>
          <w:rFonts w:hint="eastAsia"/>
        </w:rPr>
        <w:t>SINDy</w:t>
      </w:r>
      <w:r>
        <w:rPr>
          <w:rFonts w:hint="eastAsia"/>
        </w:rPr>
        <w:t>能够精确地识别那些在动力学控制方程中起决定性作用的项。调节稀疏性参数使</w:t>
      </w:r>
      <w:r>
        <w:rPr>
          <w:rFonts w:hint="eastAsia"/>
        </w:rPr>
        <w:t>SINDy</w:t>
      </w:r>
      <w:r>
        <w:rPr>
          <w:rFonts w:hint="eastAsia"/>
        </w:rPr>
        <w:t>在确保模型简洁性的同时，还能保持对数据的高度拟合，有效地规避了过拟合的问题。</w:t>
      </w:r>
      <w:r>
        <w:rPr>
          <w:rFonts w:hint="eastAsia"/>
        </w:rPr>
        <w:t>SINDy</w:t>
      </w:r>
      <w:r>
        <w:rPr>
          <w:rFonts w:hint="eastAsia"/>
        </w:rPr>
        <w:t>处理的动力系统形式为</w:t>
      </w:r>
      <m:oMath>
        <m:f>
          <m:fPr>
            <m:ctrlPr>
              <w:rPr>
                <w:rFonts w:ascii="Cambria Math" w:hAnsi="Cambria Math"/>
                <w:i/>
              </w:rPr>
            </m:ctrlPr>
          </m:fPr>
          <m:num>
            <m:r>
              <w:rPr>
                <w:rFonts w:ascii="Cambria Math" w:hAnsi="Cambria Math"/>
              </w:rPr>
              <m:t>d</m:t>
            </m:r>
            <m:r>
              <m:rPr>
                <m:sty m:val="bi"/>
              </m:rPr>
              <w:rPr>
                <w:rFonts w:ascii="Cambria Math" w:hAnsi="Cambria Math" w:hint="eastAsia"/>
              </w:rPr>
              <m:t>x</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=f</m:t>
        </m:r>
        <m:d>
          <m:dPr>
            <m:ctrlPr>
              <w:rPr>
                <w:rFonts w:ascii="Cambria Math" w:hAnsi="Cambria Math"/>
                <w:i/>
              </w:rPr>
            </m:ctrlPr>
          </m:dPr>
          <m:e>
            <m:r>
              <m:rPr>
                <m:sty m:val="bi"/>
              </m:rPr>
              <w:rPr>
                <w:rFonts w:ascii="Cambria Math" w:hAnsi="Cambria Math"/>
              </w:rPr>
              <m:t>x</m:t>
            </m:r>
            <m:d>
              <m:dPr>
                <m:ctrlPr>
                  <w:rPr>
                    <w:rFonts w:ascii="Cambria Math" w:hAnsi="Cambria Math"/>
                    <w:i/>
                  </w:rPr>
                </m:ctrlPr>
              </m:dPr>
              <m:e>
                <m:r>
                  <w:rPr>
                    <w:rFonts w:ascii="Cambria Math" w:hAnsi="Cambria Math"/>
                  </w:rPr>
                  <m:t>t</m:t>
                </m:r>
              </m:e>
            </m:d>
          </m:e>
        </m:d>
      </m:oMath>
      <w:r>
        <w:rPr>
          <w:rFonts w:hint="eastAsia"/>
        </w:rPr>
        <w:t>，其中</w:t>
      </w:r>
      <m:oMath>
        <m:r>
          <m:rPr>
            <m:sty m:val="bi"/>
          </m:rPr>
          <w:rPr>
            <w:rFonts w:ascii="Cambria Math" w:hAnsi="Cambria Math"/>
          </w:rPr>
          <m:t>x</m:t>
        </m:r>
        <m:d>
          <m:dPr>
            <m:ctrlPr>
              <w:rPr>
                <w:rFonts w:ascii="Cambria Math" w:hAnsi="Cambria Math"/>
                <w:i/>
              </w:rPr>
            </m:ctrlPr>
          </m:dPr>
          <m:e>
            <m:r>
              <w:rPr>
                <w:rFonts w:ascii="Cambria Math" w:hAnsi="Cambria Math"/>
              </w:rPr>
              <m:t>t</m:t>
            </m:r>
          </m:e>
        </m:d>
      </m:oMath>
      <w:r>
        <w:rPr>
          <w:rFonts w:hint="eastAsia"/>
        </w:rPr>
        <w:t>是系统在时间</w:t>
      </w:r>
      <m:oMath>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m</m:t>
            </m:r>
          </m:sub>
        </m:sSub>
      </m:oMath>
      <w:r>
        <w:rPr>
          <w:rFonts w:hint="eastAsia"/>
        </w:rPr>
        <w:t>的状态共计有</w:t>
      </w:r>
      <w:r>
        <w:rPr>
          <w:rFonts w:hint="eastAsia"/>
        </w:rPr>
        <w:t>m</w:t>
      </w:r>
      <w:r>
        <w:rPr>
          <w:rFonts w:hint="eastAsia"/>
        </w:rPr>
        <w:t>个，</w:t>
      </w:r>
      <m:oMath>
        <m:r>
          <w:rPr>
            <w:rFonts w:ascii="Cambria Math" w:hAnsi="Cambria Math" w:hint="eastAsia"/>
          </w:rPr>
          <m:t>f</m:t>
        </m:r>
      </m:oMath>
      <w:r>
        <w:rPr>
          <w:rFonts w:hint="eastAsia"/>
        </w:rPr>
        <w:t xml:space="preserve"> </w:t>
      </w:r>
      <w:r>
        <w:rPr>
          <w:rFonts w:hint="eastAsia"/>
        </w:rPr>
        <w:t>定义了物理约束。使用的数据是不同时间点的系统状态</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，这些状态数据以</w:t>
      </w:r>
      <m:oMath>
        <m:r>
          <w:rPr>
            <w:rFonts w:ascii="Cambria Math" w:hAnsi="Cambria Math" w:hint="eastAsia"/>
          </w:rPr>
          <m:t>n</m:t>
        </m:r>
        <m:r>
          <w:rPr>
            <w:rFonts w:ascii="Cambria Math" w:hAnsi="Cambria Math"/>
          </w:rPr>
          <m:t>*m</m:t>
        </m:r>
      </m:oMath>
      <w:r>
        <w:rPr>
          <w:rFonts w:hint="eastAsia"/>
        </w:rPr>
        <w:t>矩阵形式排列，并通过差分等数值方法求得其导数。假设系统的动力学可以在某函数空间内以稀疏方式表达，这个空间通常由常见的函数，如多项式、三角函数等构成的基函数库。</w:t>
      </w:r>
    </w:p>
    <w:p w14:paraId="12147842" w14:textId="77777777" w:rsidR="00B44408" w:rsidRDefault="00000000">
      <w:pPr>
        <w:spacing w:line="360" w:lineRule="auto"/>
        <w:ind w:firstLine="480"/>
      </w:pPr>
      <w:r>
        <w:rPr>
          <w:rFonts w:hint="eastAsia"/>
        </w:rPr>
        <w:t>因此，识别动力学系统的过程转化为一个标准的多元回归问题</w:t>
      </w:r>
      <m:oMath>
        <m:acc>
          <m:accPr>
            <m:chr m:val="̇"/>
            <m:ctrlPr>
              <w:rPr>
                <w:rFonts w:ascii="Cambria Math" w:hAnsi="Cambria Math"/>
                <w:i/>
              </w:rPr>
            </m:ctrlPr>
          </m:accPr>
          <m:e>
            <m:r>
              <w:rPr>
                <w:rFonts w:ascii="Cambria Math" w:hAnsi="Cambria Math" w:hint="eastAsia"/>
              </w:rPr>
              <m:t>X</m:t>
            </m:r>
          </m:e>
        </m:acc>
        <m:r>
          <w:rPr>
            <w:rFonts w:ascii="Cambria Math" w:hAnsi="Cambria Math" w:hint="eastAsia"/>
          </w:rPr>
          <m:t>=</m:t>
        </m:r>
        <m:r>
          <m:rPr>
            <m:sty m:val="p"/>
          </m:rPr>
          <w:rPr>
            <w:rFonts w:ascii="Cambria Math" w:hAnsi="Cambria Math"/>
          </w:rPr>
          <m:t>Θ</m:t>
        </m:r>
        <m:d>
          <m:dPr>
            <m:ctrlPr>
              <w:rPr>
                <w:rFonts w:ascii="Cambria Math" w:hAnsi="Cambria Math"/>
                <w:i/>
              </w:rPr>
            </m:ctrlPr>
          </m:dPr>
          <m:e>
            <m:r>
              <w:rPr>
                <w:rFonts w:ascii="Cambria Math" w:hAnsi="Cambria Math" w:hint="eastAsia"/>
              </w:rPr>
              <m:t>X</m:t>
            </m:r>
          </m:e>
        </m:d>
        <m:r>
          <m:rPr>
            <m:sty m:val="p"/>
          </m:rPr>
          <w:rPr>
            <w:rFonts w:ascii="Cambria Math" w:hAnsi="Cambria Math"/>
          </w:rPr>
          <m:t>Ξ</m:t>
        </m:r>
        <m:r>
          <w:rPr>
            <w:rFonts w:ascii="Cambria Math" w:hAnsi="Cambria Math" w:hint="eastAsia"/>
          </w:rPr>
          <m:t>+</m:t>
        </m:r>
        <m:r>
          <w:rPr>
            <w:rFonts w:ascii="Cambria Math" w:hAnsi="Cambria Math"/>
          </w:rPr>
          <m:t>η</m:t>
        </m:r>
        <m:r>
          <w:rPr>
            <w:rFonts w:ascii="Cambria Math" w:hAnsi="Cambria Math" w:hint="eastAsia"/>
          </w:rPr>
          <m:t>Z</m:t>
        </m:r>
      </m:oMath>
      <w:r>
        <w:rPr>
          <w:rFonts w:hint="eastAsia"/>
        </w:rPr>
        <w:t>，其中系数矩阵</w:t>
      </w:r>
      <m:oMath>
        <m:r>
          <m:rPr>
            <m:sty m:val="p"/>
          </m:rPr>
          <w:rPr>
            <w:rFonts w:ascii="Cambria Math" w:hAnsi="Cambria Math"/>
          </w:rPr>
          <m:t>Ξ</m:t>
        </m:r>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ξ</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n</m:t>
                </m:r>
              </m:sub>
            </m:sSub>
          </m:e>
        </m:d>
      </m:oMath>
      <w:r>
        <w:rPr>
          <w:rFonts w:hint="eastAsia"/>
        </w:rPr>
        <w:t>通过回归方法，如最小绝对收缩和选择算子算法</w:t>
      </w:r>
      <w:r>
        <w:rPr>
          <w:rFonts w:hint="eastAsia"/>
        </w:rPr>
        <w:t>(</w:t>
      </w:r>
      <w:r>
        <w:t>Least absolute shrinkage and selection operator</w:t>
      </w:r>
      <w:r>
        <w:rPr>
          <w:rFonts w:hint="eastAsia"/>
        </w:rPr>
        <w:t>，</w:t>
      </w:r>
      <w:r>
        <w:rPr>
          <w:rFonts w:hint="eastAsia"/>
        </w:rPr>
        <w:t>L</w:t>
      </w:r>
      <w:r>
        <w:t>ASSO)</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_Ref128064468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[27]</w:t>
      </w:r>
      <w:r>
        <w:rPr>
          <w:rFonts w:asciiTheme="minorEastAsia" w:hAnsiTheme="minorEastAsia"/>
          <w:sz w:val="18"/>
          <w:szCs w:val="18"/>
          <w:vertAlign w:val="superscript"/>
        </w:rPr>
        <w:fldChar w:fldCharType="end"/>
      </w:r>
      <w:r>
        <w:rPr>
          <w:rFonts w:hint="eastAsia"/>
        </w:rPr>
        <w:t>获得。</w:t>
      </w:r>
      <w:r>
        <w:rPr>
          <w:rFonts w:hint="eastAsia"/>
        </w:rPr>
        <w:t>SINDy</w:t>
      </w:r>
      <w:r>
        <w:rPr>
          <w:rFonts w:hint="eastAsia"/>
        </w:rPr>
        <w:t>（</w:t>
      </w:r>
      <w:r>
        <w:rPr>
          <w:rFonts w:hint="eastAsia"/>
        </w:rPr>
        <w:t>Sparse Identification of Nonlinear Dynamical systems</w:t>
      </w:r>
      <w:r>
        <w:rPr>
          <w:rFonts w:hint="eastAsia"/>
        </w:rPr>
        <w:t>）通过在每轮迭代中执行最小二乘回归，并随后将小于特定阈值的系数置零，通过反复迭代直到收敛，从而确定最终的系数矩阵。</w:t>
      </w:r>
    </w:p>
    <w:p w14:paraId="36562C3B" w14:textId="77777777" w:rsidR="00B44408" w:rsidRDefault="00000000">
      <w:pPr>
        <w:spacing w:line="360" w:lineRule="auto"/>
        <w:ind w:firstLine="480"/>
      </w:pPr>
      <w:r>
        <w:rPr>
          <w:rFonts w:hint="eastAsia"/>
        </w:rPr>
        <w:t>该方法展现出从数据直接识别非线性动力系统的出色能力，无须预先假设系</w:t>
      </w:r>
      <w:r>
        <w:rPr>
          <w:rFonts w:hint="eastAsia"/>
        </w:rPr>
        <w:lastRenderedPageBreak/>
        <w:t>统控制方程的具体形态。，适用于包括高维系统在内的广泛应用，如洛伦兹系统等，即便在数据含噪声的情况下亦能有效工作。</w:t>
      </w:r>
    </w:p>
    <w:p w14:paraId="22EBAC60" w14:textId="0F78A7DC" w:rsidR="00B44408" w:rsidRPr="009018EC" w:rsidRDefault="00000000" w:rsidP="00E907E2">
      <w:pPr>
        <w:pStyle w:val="4"/>
      </w:pPr>
      <w:r w:rsidRPr="009018EC">
        <w:rPr>
          <w:rFonts w:hint="eastAsia"/>
        </w:rPr>
        <w:t>2</w:t>
      </w:r>
      <w:r w:rsidRPr="009018EC">
        <w:t>.</w:t>
      </w:r>
      <w:r w:rsidRPr="009018EC">
        <w:rPr>
          <w:rFonts w:hint="eastAsia"/>
        </w:rPr>
        <w:t>2</w:t>
      </w:r>
      <w:r w:rsidRPr="009018EC">
        <w:t>.</w:t>
      </w:r>
      <w:r w:rsidR="001218D8">
        <w:rPr>
          <w:rFonts w:hint="eastAsia"/>
        </w:rPr>
        <w:t>1.</w:t>
      </w:r>
      <w:r w:rsidRPr="009018EC">
        <w:rPr>
          <w:rFonts w:hint="eastAsia"/>
        </w:rPr>
        <w:t>3</w:t>
      </w:r>
      <w:r w:rsidRPr="009018EC">
        <w:t xml:space="preserve"> </w:t>
      </w:r>
      <w:r w:rsidRPr="00E907E2">
        <w:rPr>
          <w:rFonts w:hint="eastAsia"/>
          <w:sz w:val="24"/>
          <w:szCs w:val="24"/>
          <w:rPrChange w:id="52" w:author="yang" w:date="2024-05-07T14:13:00Z">
            <w:rPr>
              <w:rFonts w:hint="eastAsia"/>
            </w:rPr>
          </w:rPrChange>
        </w:rPr>
        <w:t>自动化科学发现中的</w:t>
      </w:r>
      <w:del w:id="53" w:author="yang" w:date="2024-05-07T14:11:00Z">
        <w:r w:rsidRPr="00E907E2" w:rsidDel="00E907E2">
          <w:rPr>
            <w:rFonts w:hint="eastAsia"/>
            <w:sz w:val="24"/>
            <w:szCs w:val="24"/>
            <w:rPrChange w:id="54" w:author="yang" w:date="2024-05-07T14:13:00Z">
              <w:rPr>
                <w:rFonts w:hint="eastAsia"/>
              </w:rPr>
            </w:rPrChange>
          </w:rPr>
          <w:delText>应用</w:delText>
        </w:r>
      </w:del>
      <w:ins w:id="55" w:author="yang" w:date="2024-05-07T14:11:00Z">
        <w:r w:rsidR="00E907E2" w:rsidRPr="00E907E2">
          <w:rPr>
            <w:rFonts w:hint="eastAsia"/>
            <w:sz w:val="24"/>
            <w:szCs w:val="24"/>
            <w:rPrChange w:id="56" w:author="yang" w:date="2024-05-07T14:13:00Z">
              <w:rPr>
                <w:rFonts w:hint="eastAsia"/>
              </w:rPr>
            </w:rPrChange>
          </w:rPr>
          <w:t>符号回归</w:t>
        </w:r>
      </w:ins>
    </w:p>
    <w:p w14:paraId="4640A9A7" w14:textId="77777777" w:rsidR="00B44408" w:rsidRDefault="00000000">
      <w:pPr>
        <w:spacing w:line="360" w:lineRule="auto"/>
        <w:ind w:firstLine="480"/>
      </w:pPr>
      <w:r>
        <w:rPr>
          <w:rFonts w:hint="eastAsia"/>
        </w:rPr>
        <w:t>自动化科学发现是人工智能领域的一个雄心勃勃的目标，其成功实现将对社会产生深远的影响。近来虽然在从实验数据学习科学方程式方面取得了一些令人鼓舞的进展，但这些努力主要集中在所谓的水平发现路径上，即通过在假设空间内直接搜索最优方程式。这种方法面临的主要挑战是相关搜索空间的指数级增长。</w:t>
      </w:r>
    </w:p>
    <w:p w14:paraId="39B95026" w14:textId="77777777" w:rsidR="00B44408" w:rsidRDefault="00000000">
      <w:pPr>
        <w:spacing w:line="360" w:lineRule="auto"/>
        <w:ind w:firstLine="480"/>
      </w:pPr>
      <w:r>
        <w:rPr>
          <w:rFonts w:hint="eastAsia"/>
        </w:rPr>
        <w:t>现阶段已经有学者尝试了一种不同的途径，即垂直路径，受人类科学发现过程的启发，它通过逐步构建科学方程来学习，开始于一个基本模型，该模型用于通过控制变量实验对数据进行建模，其中大多数变量被认为是常数。接着，通过加入新的独立变量，并利用允许这些变量变化的新的控制变量实验，扩展前一代中学到的表达式。</w:t>
      </w:r>
    </w:p>
    <w:p w14:paraId="15448B89" w14:textId="77777777" w:rsidR="00B44408" w:rsidRDefault="00000000">
      <w:pPr>
        <w:spacing w:line="360" w:lineRule="auto"/>
        <w:ind w:firstLine="480"/>
      </w:pPr>
      <w:r>
        <w:rPr>
          <w:rFonts w:hint="eastAsia"/>
        </w:rPr>
        <w:t>实验结果显示，这种垂直发现路径不仅加速了符号回归的过程，而且在计算材料科学领域，特别是在学习描述纳米结构演变的物理模型方面，展现了显著的改进。通过这种逐步探索和扩展的方法，能够更高效地导航复杂的假设空间，从而提高了从数据中自动发现科学方程式的能力和效率。这种垂直路径为自动化科学发现开辟了新的途径，展示了通过模仿人类科学家的探索方式来加速科学模型学习的潜力。</w:t>
      </w:r>
    </w:p>
    <w:p w14:paraId="01A9D66C" w14:textId="77777777" w:rsidR="00B44408" w:rsidRDefault="00000000">
      <w:pPr>
        <w:spacing w:line="360" w:lineRule="auto"/>
        <w:ind w:firstLine="480"/>
      </w:pPr>
      <w:r>
        <w:rPr>
          <w:rFonts w:hint="eastAsia"/>
        </w:rPr>
        <w:t>在这一研究背景下，符号回归的应用展现了其在科学发现中的潜力，尤其是在从图神经网络中提取暗物质动力学的代数规律方面。通过将具有物理偏见的问题域（如粒子相互作用）与网络结构（即相互作用图）相结合，研究人员能够发现封闭形式的、可解释的表达式，有效捕获了数据中的规律性。这一进展不仅突显了符号回归在解析复杂系统动力学中的重要作用，也为理解物理现象提供了新的视角，证明了即便是在高度非线性和复杂的数据环境中，通过适当的方法也能够揭示出简洁且具有深刻物理意义的规律。此项工作为进一步探索物理领域中的未知规律提供了一种新的、高效的工具，展现了数据驱动科学研究的强大潜力。</w:t>
      </w:r>
    </w:p>
    <w:p w14:paraId="6B93A3EE" w14:textId="1E2D5647" w:rsidR="00B44408" w:rsidRPr="009018EC" w:rsidRDefault="00000000" w:rsidP="00E907E2">
      <w:pPr>
        <w:pStyle w:val="4"/>
      </w:pPr>
      <w:r w:rsidRPr="009018EC">
        <w:rPr>
          <w:rFonts w:hint="eastAsia"/>
        </w:rPr>
        <w:lastRenderedPageBreak/>
        <w:t>2.2.</w:t>
      </w:r>
      <w:r w:rsidR="001218D8">
        <w:rPr>
          <w:rFonts w:hint="eastAsia"/>
        </w:rPr>
        <w:t>1.</w:t>
      </w:r>
      <w:r w:rsidRPr="009018EC">
        <w:rPr>
          <w:rFonts w:hint="eastAsia"/>
        </w:rPr>
        <w:t>4</w:t>
      </w:r>
      <w:r w:rsidRPr="009018EC">
        <w:t xml:space="preserve"> </w:t>
      </w:r>
      <w:ins w:id="57" w:author="yang" w:date="2024-05-07T14:12:00Z">
        <w:r w:rsidR="00E907E2" w:rsidRPr="00E907E2">
          <w:rPr>
            <w:rFonts w:hint="eastAsia"/>
            <w:sz w:val="24"/>
            <w:szCs w:val="24"/>
            <w:rPrChange w:id="58" w:author="yang" w:date="2024-05-07T14:13:00Z">
              <w:rPr>
                <w:rFonts w:hint="eastAsia"/>
              </w:rPr>
            </w:rPrChange>
          </w:rPr>
          <w:t>符号回归预测</w:t>
        </w:r>
      </w:ins>
      <w:r w:rsidRPr="00E907E2">
        <w:rPr>
          <w:rFonts w:hint="eastAsia"/>
          <w:sz w:val="24"/>
          <w:szCs w:val="24"/>
          <w:rPrChange w:id="59" w:author="yang" w:date="2024-05-07T14:13:00Z">
            <w:rPr>
              <w:rFonts w:hint="eastAsia"/>
            </w:rPr>
          </w:rPrChange>
        </w:rPr>
        <w:t>复杂网络动态</w:t>
      </w:r>
      <w:del w:id="60" w:author="yang" w:date="2024-05-07T14:12:00Z">
        <w:r w:rsidRPr="009018EC" w:rsidDel="00E907E2">
          <w:rPr>
            <w:rFonts w:hint="eastAsia"/>
          </w:rPr>
          <w:delText>预测</w:delText>
        </w:r>
      </w:del>
    </w:p>
    <w:p w14:paraId="1A04D23B" w14:textId="77777777" w:rsidR="00B44408" w:rsidRDefault="00000000">
      <w:pPr>
        <w:ind w:firstLine="480"/>
      </w:pPr>
      <w:r>
        <w:rPr>
          <w:rFonts w:hint="eastAsia"/>
        </w:rPr>
        <w:t>随着复杂网络系统结构的复杂和数据的海量增长，揭示网络中节点自我动力学及其相互作用的动态仍是挑战之一。尽管图神经网络和神经常微分方程（</w:t>
      </w:r>
      <w:r>
        <w:rPr>
          <w:rFonts w:hint="eastAsia"/>
        </w:rPr>
        <w:t>ODE</w:t>
      </w:r>
      <w:r>
        <w:rPr>
          <w:rFonts w:hint="eastAsia"/>
        </w:rPr>
        <w:t>）等方法为复杂网络动力学的发现提供了新途径，但它们在可解释性和模型迁移能力方面仍面临困难。虽然有一些</w:t>
      </w:r>
      <w:r>
        <w:rPr>
          <w:rFonts w:ascii="宋体" w:hAnsi="宋体" w:hint="eastAsia"/>
        </w:rPr>
        <w:t>最新研究利用编码器</w:t>
      </w:r>
      <w:r>
        <w:rPr>
          <w:rFonts w:hint="eastAsia"/>
        </w:rPr>
        <w:t>-</w:t>
      </w:r>
      <w:r>
        <w:rPr>
          <w:rFonts w:ascii="宋体" w:hAnsi="宋体" w:hint="eastAsia"/>
        </w:rPr>
        <w:t>解码器架构，以给定的时间序列数据作为输入，从中学习动态</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_Ref127879199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[21]</w:t>
      </w:r>
      <w:r>
        <w:rPr>
          <w:rFonts w:asciiTheme="minorEastAsia" w:hAnsiTheme="minorEastAsia"/>
          <w:sz w:val="18"/>
          <w:szCs w:val="18"/>
          <w:vertAlign w:val="superscript"/>
        </w:rPr>
        <w:fldChar w:fldCharType="end"/>
      </w:r>
      <w:r>
        <w:rPr>
          <w:rFonts w:eastAsia="宋体" w:cs="Times New Roman" w:hint="eastAsia"/>
          <w:szCs w:val="24"/>
        </w:rPr>
        <w:t>，但也有研究认为</w:t>
      </w:r>
      <w:r>
        <w:rPr>
          <w:rFonts w:ascii="宋体" w:hAnsi="宋体" w:hint="eastAsia"/>
        </w:rPr>
        <w:t>编码器</w:t>
      </w:r>
      <w:r>
        <w:rPr>
          <w:rFonts w:hint="eastAsia"/>
        </w:rPr>
        <w:t>-</w:t>
      </w:r>
      <w:r>
        <w:rPr>
          <w:rFonts w:ascii="宋体" w:hAnsi="宋体" w:hint="eastAsia"/>
        </w:rPr>
        <w:t>解码器未必是有效的</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_Ref161063824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[22]</w:t>
      </w:r>
      <w:r>
        <w:rPr>
          <w:rFonts w:asciiTheme="minorEastAsia" w:hAnsiTheme="minorEastAsia"/>
          <w:sz w:val="18"/>
          <w:szCs w:val="18"/>
          <w:vertAlign w:val="superscript"/>
        </w:rPr>
        <w:fldChar w:fldCharType="end"/>
      </w:r>
      <w:r>
        <w:rPr>
          <w:rFonts w:ascii="宋体" w:hAnsi="宋体" w:hint="eastAsia"/>
        </w:rPr>
        <w:t>。</w:t>
      </w:r>
      <w:r>
        <w:rPr>
          <w:rFonts w:hint="eastAsia"/>
        </w:rPr>
        <w:t>在当前科研背景下，如何从观测数据中提炼和理解复杂系统的动力学规律，并据此推导出驱动系统行为的动态方程，已成为一个迫切的科学问题。对此，一些学者提出了一个专为动力学推理而设计的两阶段方法，该方法在多种合成及真实网络数据集上成功推断出了神经元、遗传以及耦合振荡器等动力学，展现了其强大的可解释性和鲁棒性。此方法可被视为将</w:t>
      </w:r>
      <w:r>
        <w:rPr>
          <w:rFonts w:hint="eastAsia"/>
        </w:rPr>
        <w:t>SINDy</w:t>
      </w:r>
      <w:r>
        <w:rPr>
          <w:rFonts w:hint="eastAsia"/>
        </w:rPr>
        <w:t>（稀疏识别非线性动力系统）技术应用于复杂网络数据的一种扩展与优化。</w:t>
      </w:r>
    </w:p>
    <w:p w14:paraId="4601EE89" w14:textId="77777777" w:rsidR="00B44408" w:rsidRDefault="00000000">
      <w:pPr>
        <w:ind w:firstLine="480"/>
      </w:pPr>
      <w:r>
        <w:rPr>
          <w:rFonts w:hint="eastAsia"/>
        </w:rPr>
        <w:t>具体来说，该策略首先通过全局的粗粒度回归对函数矩阵进行归一化处理，有效解决了由函数大小差异引起的误差问题，并从庞大的函数库中挑选出与系统动力学密切相关的函数，形成子函数空间。然而，由第一阶段选定的常微分方程系统缺乏泛化能力，因此，第二阶段采用了更为细致的筛选方法，通过拓扑采样和信息不一致性指标，最终获得了更为简洁且具有更强泛化能力的优化动力学表达式。</w:t>
      </w:r>
    </w:p>
    <w:p w14:paraId="5328D416" w14:textId="77777777" w:rsidR="00B44408" w:rsidRDefault="00000000">
      <w:pPr>
        <w:ind w:firstLine="480"/>
      </w:pPr>
      <w:r>
        <w:rPr>
          <w:rFonts w:hint="eastAsia"/>
        </w:rPr>
        <w:t>这种两阶段推理策略对于不完整和含噪声的数据表现出了卓越的鲁棒性，适用于处理低分辨率数据、动态噪声、连接缺失、虚假连接以及动态异质性等问题。尽管在假设设定、数据依赖性以及基函数空间的先验选择上有所限制，但该方法在推断如</w:t>
      </w:r>
      <w:r>
        <w:rPr>
          <w:rFonts w:hint="eastAsia"/>
        </w:rPr>
        <w:t>H1N1</w:t>
      </w:r>
      <w:r>
        <w:rPr>
          <w:rFonts w:hint="eastAsia"/>
        </w:rPr>
        <w:t>流感在全球航空网络中的传播动力学等实际场景中的应用成果显著，有效捕捉了</w:t>
      </w:r>
      <w:r>
        <w:rPr>
          <w:rFonts w:hint="eastAsia"/>
        </w:rPr>
        <w:t>SARS</w:t>
      </w:r>
      <w:r>
        <w:rPr>
          <w:rFonts w:hint="eastAsia"/>
        </w:rPr>
        <w:t>和</w:t>
      </w:r>
      <w:r>
        <w:rPr>
          <w:rFonts w:hint="eastAsia"/>
        </w:rPr>
        <w:t>COVID-19</w:t>
      </w:r>
      <w:r>
        <w:rPr>
          <w:rFonts w:hint="eastAsia"/>
        </w:rPr>
        <w:t>等疾病传播的动力学特性。。</w:t>
      </w:r>
    </w:p>
    <w:p w14:paraId="605D336C" w14:textId="77777777" w:rsidR="00B44408" w:rsidRDefault="00000000">
      <w:pPr>
        <w:spacing w:line="360" w:lineRule="auto"/>
        <w:ind w:firstLine="480"/>
      </w:pPr>
      <w:r>
        <w:rPr>
          <w:rFonts w:hint="eastAsia"/>
        </w:rPr>
        <w:t>总而言之，这种两阶段推理方法为深入探索和理解广泛真实网络系统背后的微观机制提供了新的路径，有助于推动复杂网络动力学领域的进一步研究和应用。</w:t>
      </w:r>
    </w:p>
    <w:p w14:paraId="728A917F" w14:textId="5B22DE28" w:rsidR="00B44408" w:rsidRPr="009018EC" w:rsidRDefault="00000000" w:rsidP="00E907E2">
      <w:pPr>
        <w:pStyle w:val="3"/>
      </w:pPr>
      <w:bookmarkStart w:id="61" w:name="_Toc165911688"/>
      <w:r>
        <w:rPr>
          <w:rFonts w:hint="eastAsia"/>
        </w:rPr>
        <w:t>2</w:t>
      </w:r>
      <w:r>
        <w:t>.</w:t>
      </w:r>
      <w:r w:rsidR="009018EC">
        <w:rPr>
          <w:rFonts w:hint="eastAsia"/>
        </w:rPr>
        <w:t>2.2</w:t>
      </w:r>
      <w:r>
        <w:t xml:space="preserve">  </w:t>
      </w:r>
      <w:r w:rsidRPr="009018EC">
        <w:rPr>
          <w:rFonts w:hint="eastAsia"/>
        </w:rPr>
        <w:t>神经微分方程</w:t>
      </w:r>
      <w:bookmarkEnd w:id="61"/>
      <w:ins w:id="62" w:author="yang" w:date="2024-05-07T14:14:00Z">
        <w:r w:rsidR="00E907E2">
          <w:rPr>
            <w:rFonts w:hint="eastAsia"/>
          </w:rPr>
          <w:t>方法</w:t>
        </w:r>
      </w:ins>
    </w:p>
    <w:p w14:paraId="48FC981E" w14:textId="77777777" w:rsidR="00B44408" w:rsidRDefault="00000000">
      <w:pPr>
        <w:spacing w:line="360" w:lineRule="auto"/>
        <w:ind w:firstLine="480"/>
      </w:pPr>
      <w:r>
        <w:rPr>
          <w:rFonts w:ascii="宋体" w:hAnsi="宋体" w:hint="eastAsia"/>
        </w:rPr>
        <w:t>神经微分方程结合了深度学习与微分方程的理论，旨在精确模拟连续动态系统的行为。这种方法扩展了传统的深度学习架构，通过融入微分方程，实现对数据在时间或空间上连续变化的描述。它们为研究时间序列、空间数据和动态系统等问题提供了一种新颖的分析框架。在机器学习领域，一些经典的神经网络模型，</w:t>
      </w:r>
      <w:r>
        <w:rPr>
          <w:rFonts w:ascii="宋体" w:hAnsi="宋体" w:hint="eastAsia"/>
        </w:rPr>
        <w:lastRenderedPageBreak/>
        <w:t>如循环网络和残差网络，在本质上可以看作是离散形式的微分方程。</w:t>
      </w:r>
    </w:p>
    <w:p w14:paraId="1D648ECB" w14:textId="2A05A731" w:rsidR="00B44408" w:rsidRPr="00E907E2" w:rsidRDefault="00000000" w:rsidP="00E907E2">
      <w:pPr>
        <w:pStyle w:val="4"/>
        <w:rPr>
          <w:sz w:val="24"/>
          <w:szCs w:val="24"/>
          <w:rPrChange w:id="63" w:author="yang" w:date="2024-05-07T14:15:00Z">
            <w:rPr/>
          </w:rPrChange>
        </w:rPr>
      </w:pPr>
      <w:r w:rsidRPr="00E907E2">
        <w:rPr>
          <w:rFonts w:hint="eastAsia"/>
          <w:sz w:val="24"/>
          <w:szCs w:val="24"/>
          <w:rPrChange w:id="64" w:author="yang" w:date="2024-05-07T14:15:00Z">
            <w:rPr>
              <w:rFonts w:hint="eastAsia"/>
            </w:rPr>
          </w:rPrChange>
        </w:rPr>
        <w:t>2</w:t>
      </w:r>
      <w:r w:rsidRPr="00E907E2">
        <w:rPr>
          <w:sz w:val="24"/>
          <w:szCs w:val="24"/>
          <w:rPrChange w:id="65" w:author="yang" w:date="2024-05-07T14:15:00Z">
            <w:rPr/>
          </w:rPrChange>
        </w:rPr>
        <w:t>.</w:t>
      </w:r>
      <w:r w:rsidR="009751EB" w:rsidRPr="00E907E2">
        <w:rPr>
          <w:rFonts w:hint="eastAsia"/>
          <w:sz w:val="24"/>
          <w:szCs w:val="24"/>
          <w:rPrChange w:id="66" w:author="yang" w:date="2024-05-07T14:15:00Z">
            <w:rPr>
              <w:rFonts w:hint="eastAsia"/>
            </w:rPr>
          </w:rPrChange>
        </w:rPr>
        <w:t>2.2</w:t>
      </w:r>
      <w:r w:rsidRPr="00E907E2">
        <w:rPr>
          <w:sz w:val="24"/>
          <w:szCs w:val="24"/>
          <w:rPrChange w:id="67" w:author="yang" w:date="2024-05-07T14:15:00Z">
            <w:rPr/>
          </w:rPrChange>
        </w:rPr>
        <w:t xml:space="preserve">.1 </w:t>
      </w:r>
      <w:r w:rsidRPr="00E907E2">
        <w:rPr>
          <w:rFonts w:hint="eastAsia"/>
          <w:sz w:val="24"/>
          <w:szCs w:val="24"/>
          <w:rPrChange w:id="68" w:author="yang" w:date="2024-05-07T14:15:00Z">
            <w:rPr>
              <w:rFonts w:hint="eastAsia"/>
            </w:rPr>
          </w:rPrChange>
        </w:rPr>
        <w:t>神经常微分方程（</w:t>
      </w:r>
      <w:r w:rsidRPr="00E907E2">
        <w:rPr>
          <w:rFonts w:hint="eastAsia"/>
          <w:sz w:val="24"/>
          <w:szCs w:val="24"/>
          <w:rPrChange w:id="69" w:author="yang" w:date="2024-05-07T14:15:00Z">
            <w:rPr>
              <w:rFonts w:hint="eastAsia"/>
            </w:rPr>
          </w:rPrChange>
        </w:rPr>
        <w:t>Neural</w:t>
      </w:r>
      <w:r w:rsidRPr="00E907E2">
        <w:rPr>
          <w:sz w:val="24"/>
          <w:szCs w:val="24"/>
          <w:rPrChange w:id="70" w:author="yang" w:date="2024-05-07T14:15:00Z">
            <w:rPr/>
          </w:rPrChange>
        </w:rPr>
        <w:t xml:space="preserve"> </w:t>
      </w:r>
      <w:r w:rsidRPr="00E907E2">
        <w:rPr>
          <w:rFonts w:hint="eastAsia"/>
          <w:sz w:val="24"/>
          <w:szCs w:val="24"/>
          <w:rPrChange w:id="71" w:author="yang" w:date="2024-05-07T14:15:00Z">
            <w:rPr>
              <w:rFonts w:hint="eastAsia"/>
            </w:rPr>
          </w:rPrChange>
        </w:rPr>
        <w:t>ODE</w:t>
      </w:r>
      <w:r w:rsidRPr="00E907E2">
        <w:rPr>
          <w:rFonts w:hint="eastAsia"/>
          <w:sz w:val="24"/>
          <w:szCs w:val="24"/>
          <w:rPrChange w:id="72" w:author="yang" w:date="2024-05-07T14:15:00Z">
            <w:rPr>
              <w:rFonts w:hint="eastAsia"/>
            </w:rPr>
          </w:rPrChange>
        </w:rPr>
        <w:t>）</w:t>
      </w:r>
    </w:p>
    <w:p w14:paraId="35C6B7B2" w14:textId="77777777" w:rsidR="00B44408" w:rsidRDefault="00000000">
      <w:pPr>
        <w:spacing w:line="360" w:lineRule="auto"/>
        <w:ind w:firstLine="480"/>
      </w:pPr>
      <w:r>
        <w:rPr>
          <w:rFonts w:hint="eastAsia"/>
        </w:rPr>
        <w:t>作为神经微分方程的一种，神经常微分方程（</w:t>
      </w:r>
      <w:r>
        <w:rPr>
          <w:rFonts w:hint="eastAsia"/>
        </w:rPr>
        <w:t>Neural ODEs</w:t>
      </w:r>
      <w:r>
        <w:rPr>
          <w:rFonts w:hint="eastAsia"/>
        </w:rPr>
        <w:t>）</w:t>
      </w:r>
      <w:r>
        <w:rPr>
          <w:rFonts w:asciiTheme="minorEastAsia" w:hAnsiTheme="minorEastAsia" w:cstheme="minorEastAsia" w:hint="eastAsia"/>
          <w:sz w:val="18"/>
          <w:szCs w:val="18"/>
          <w:vertAlign w:val="superscript"/>
        </w:rPr>
        <w:fldChar w:fldCharType="begin"/>
      </w:r>
      <w:r>
        <w:rPr>
          <w:rFonts w:asciiTheme="minorEastAsia" w:hAnsiTheme="minorEastAsia" w:cstheme="minorEastAsia" w:hint="eastAsia"/>
          <w:sz w:val="18"/>
          <w:szCs w:val="18"/>
          <w:vertAlign w:val="superscript"/>
        </w:rPr>
        <w:instrText xml:space="preserve"> REF _Ref161058172 \r \h  \* MERGEFORMAT </w:instrText>
      </w:r>
      <w:r>
        <w:rPr>
          <w:rFonts w:asciiTheme="minorEastAsia" w:hAnsiTheme="minorEastAsia" w:cstheme="minorEastAsia" w:hint="eastAsia"/>
          <w:sz w:val="18"/>
          <w:szCs w:val="18"/>
          <w:vertAlign w:val="superscript"/>
        </w:rPr>
      </w:r>
      <w:r>
        <w:rPr>
          <w:rFonts w:asciiTheme="minorEastAsia" w:hAnsiTheme="minorEastAsia" w:cstheme="minorEastAsia" w:hint="eastAsia"/>
          <w:sz w:val="18"/>
          <w:szCs w:val="18"/>
          <w:vertAlign w:val="superscript"/>
        </w:rPr>
        <w:fldChar w:fldCharType="separate"/>
      </w:r>
      <w:r>
        <w:rPr>
          <w:rFonts w:asciiTheme="minorEastAsia" w:hAnsiTheme="minorEastAsia" w:cstheme="minorEastAsia" w:hint="eastAsia"/>
          <w:sz w:val="18"/>
          <w:szCs w:val="18"/>
          <w:vertAlign w:val="superscript"/>
        </w:rPr>
        <w:t>[16]</w:t>
      </w:r>
      <w:r>
        <w:rPr>
          <w:rFonts w:asciiTheme="minorEastAsia" w:hAnsiTheme="minorEastAsia" w:cstheme="minorEastAsia" w:hint="eastAsia"/>
          <w:sz w:val="18"/>
          <w:szCs w:val="18"/>
          <w:vertAlign w:val="superscript"/>
        </w:rPr>
        <w:fldChar w:fldCharType="end"/>
      </w:r>
      <w:r>
        <w:rPr>
          <w:rFonts w:hint="eastAsia"/>
        </w:rPr>
        <w:t>是一项创新技术，它巧妙地将经典的常微分方程理论与当代的深度学习相结合，由</w:t>
      </w:r>
      <w:r>
        <w:rPr>
          <w:rFonts w:hint="eastAsia"/>
        </w:rPr>
        <w:t>Ricky T. Q. Chen</w:t>
      </w:r>
      <w:r>
        <w:rPr>
          <w:rFonts w:hint="eastAsia"/>
        </w:rPr>
        <w:t>等研究者于</w:t>
      </w:r>
      <w:r>
        <w:rPr>
          <w:rFonts w:hint="eastAsia"/>
        </w:rPr>
        <w:t>2018</w:t>
      </w:r>
      <w:r>
        <w:rPr>
          <w:rFonts w:hint="eastAsia"/>
        </w:rPr>
        <w:t>年首次提出。这一模型的独特之处在于，它不再依赖于传统深度神经网络中那种由众多离散层级构成的架构，而是引入了一个模拟数据连续传递和处理的连续动态系统概念，开辟了神经网络理解与设计的新视野。</w:t>
      </w:r>
    </w:p>
    <w:p w14:paraId="2381F91D" w14:textId="77777777" w:rsidR="00B44408" w:rsidRDefault="00000000">
      <w:pPr>
        <w:spacing w:line="360" w:lineRule="auto"/>
        <w:ind w:firstLine="480"/>
      </w:pPr>
      <w:r>
        <w:rPr>
          <w:rFonts w:hint="eastAsia"/>
        </w:rPr>
        <w:t>在传统深度学习范畴内，一个模型通常由一系列对输入数据执行单次变换的离散层组成，这种方式虽然已在众多领域证明了其效果，但本质上的离散性与自然界及物理世界中普遍存在的连续性相悖。</w:t>
      </w:r>
      <w:r>
        <w:rPr>
          <w:rFonts w:hint="eastAsia"/>
        </w:rPr>
        <w:t>Neural ODEs</w:t>
      </w:r>
      <w:r>
        <w:rPr>
          <w:rFonts w:hint="eastAsia"/>
        </w:rPr>
        <w:t>应运而生，目的就是为了跨越这一界限，它通过持续的变化过程代替离散的层次变换，用常微分方程体系来刻画模型中层与层之间的连续动态变化。</w:t>
      </w:r>
    </w:p>
    <w:p w14:paraId="4C3E9205" w14:textId="77777777" w:rsidR="00B44408" w:rsidRDefault="00000000">
      <w:pPr>
        <w:spacing w:line="360" w:lineRule="auto"/>
        <w:ind w:firstLine="480"/>
      </w:pPr>
      <w:r>
        <w:rPr>
          <w:rFonts w:hint="eastAsia"/>
        </w:rPr>
        <w:t>数学上，</w:t>
      </w:r>
      <w:r>
        <w:rPr>
          <w:rFonts w:hint="eastAsia"/>
        </w:rPr>
        <w:t>Neural ODEs</w:t>
      </w:r>
      <w:r>
        <w:rPr>
          <w:rFonts w:hint="eastAsia"/>
        </w:rPr>
        <w:t>核心可由下述常微分方程定义：</w:t>
      </w:r>
    </w:p>
    <w:p w14:paraId="1774A468" w14:textId="77777777" w:rsidR="00B44408" w:rsidRDefault="00000000">
      <w:pPr>
        <w:pStyle w:val="af6"/>
        <w:rPr>
          <w:rFonts w:hint="default"/>
        </w:rPr>
      </w:pPr>
      <w:r>
        <w:rPr>
          <w:rFonts w:hAnsi="Cambria Math"/>
        </w:rPr>
        <w:tab/>
      </w:r>
      <m:oMath>
        <m:f>
          <m:fPr>
            <m:ctrlPr>
              <w:rPr>
                <w:rFonts w:ascii="Cambria Math" w:hAnsi="Cambria Math"/>
              </w:rPr>
            </m:ctrlPr>
          </m:fPr>
          <m:num>
            <m:r>
              <m:rPr>
                <m:sty m:val="p"/>
              </m:rPr>
              <w:rPr>
                <w:rFonts w:ascii="Cambria Math" w:hAnsi="Cambria Math"/>
              </w:rPr>
              <m:t>dh(t)</m:t>
            </m:r>
          </m:num>
          <m:den>
            <m:r>
              <m:rPr>
                <m:sty m:val="p"/>
              </m:rPr>
              <w:rPr>
                <w:rFonts w:ascii="Cambria Math" w:hAnsi="Cambria Math"/>
              </w:rPr>
              <m:t>dt</m:t>
            </m:r>
          </m:den>
        </m:f>
        <m:r>
          <m:rPr>
            <m:sty m:val="p"/>
          </m:rPr>
          <w:rPr>
            <w:rFonts w:ascii="Cambria Math" w:hAnsi="Cambria Math"/>
          </w:rPr>
          <m:t>=f(</m:t>
        </m:r>
        <m:r>
          <w:rPr>
            <w:rFonts w:ascii="Cambria Math" w:hAnsi="Cambria Math"/>
          </w:rPr>
          <m:t>h</m:t>
        </m:r>
        <m:r>
          <m:rPr>
            <m:sty m:val="p"/>
          </m:rPr>
          <w:rPr>
            <w:rFonts w:ascii="Cambria Math" w:hAnsi="Cambria Math"/>
          </w:rPr>
          <m:t>(t),t,</m:t>
        </m:r>
        <m:r>
          <m:rPr>
            <m:sty m:val="p"/>
          </m:rPr>
          <w:rPr>
            <w:rFonts w:ascii="Cambria Math" w:hAnsi="Cambria Math"/>
          </w:rPr>
          <m:t>θ</m:t>
        </m:r>
        <m:r>
          <m:rPr>
            <m:sty m:val="p"/>
          </m:rPr>
          <w:rPr>
            <w:rFonts w:ascii="Cambria Math" w:hAnsi="Cambria Math"/>
          </w:rPr>
          <m:t>)</m:t>
        </m:r>
      </m:oMath>
      <w:r>
        <w:rPr>
          <w:rFonts w:hAnsi="Cambria Math"/>
        </w:rPr>
        <w:tab/>
      </w:r>
      <w:r>
        <w:t>(2.1)</w:t>
      </w:r>
    </w:p>
    <w:p w14:paraId="70D3F468" w14:textId="77777777" w:rsidR="00B44408" w:rsidRDefault="00000000">
      <w:pPr>
        <w:spacing w:line="360" w:lineRule="auto"/>
        <w:ind w:firstLine="480"/>
      </w:pPr>
      <w:r>
        <w:rPr>
          <w:rFonts w:hint="eastAsia"/>
        </w:rPr>
        <w:t>其中，</w:t>
      </w:r>
      <m:oMath>
        <m:r>
          <w:rPr>
            <w:rFonts w:ascii="Cambria Math" w:hAnsi="Cambria Math"/>
          </w:rPr>
          <m:t>h(t)</m:t>
        </m:r>
      </m:oMath>
      <w:r>
        <w:rPr>
          <w:rFonts w:hint="eastAsia"/>
        </w:rPr>
        <w:t>代表时间</w:t>
      </w:r>
      <m:oMath>
        <m:r>
          <w:rPr>
            <w:rFonts w:ascii="Cambria Math" w:hAnsi="Cambria Math"/>
          </w:rPr>
          <m:t>t</m:t>
        </m:r>
      </m:oMath>
      <w:r>
        <w:rPr>
          <w:rFonts w:hint="eastAsia"/>
        </w:rPr>
        <w:t>的网络状态，</w:t>
      </w:r>
      <m:oMath>
        <m:r>
          <w:rPr>
            <w:rFonts w:ascii="Cambria Math" w:hAnsi="Cambria Math"/>
          </w:rPr>
          <m:t>θ</m:t>
        </m:r>
      </m:oMath>
      <w:r>
        <w:rPr>
          <w:rFonts w:hint="eastAsia"/>
        </w:rPr>
        <w:t>表示模型参数，</w:t>
      </w:r>
      <m:oMath>
        <m:r>
          <w:rPr>
            <w:rFonts w:ascii="Cambria Math" w:eastAsia="Cambria Math" w:hAnsi="Cambria Math"/>
          </w:rPr>
          <m:t>f</m:t>
        </m:r>
      </m:oMath>
      <w:r>
        <w:rPr>
          <w:rFonts w:hint="eastAsia"/>
        </w:rPr>
        <w:t>则是动态函数，负责描述状态随时间的变化率。这种设置使得模型能够在任何时间点上进行评估和推断，通过</w:t>
      </w:r>
      <w:r>
        <w:rPr>
          <w:rFonts w:hint="eastAsia"/>
        </w:rPr>
        <w:t>ODE</w:t>
      </w:r>
      <w:r>
        <w:rPr>
          <w:rFonts w:hint="eastAsia"/>
        </w:rPr>
        <w:t>求解器从初始状态</w:t>
      </w:r>
      <m:oMath>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Pr>
          <w:rFonts w:hint="eastAsia"/>
        </w:rPr>
        <w:t>演化至终态</w:t>
      </w:r>
      <m:oMath>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，实现连续的数据处理。</w:t>
      </w:r>
    </w:p>
    <w:p w14:paraId="0E5436B1" w14:textId="77777777" w:rsidR="00B44408" w:rsidRDefault="00000000">
      <w:pPr>
        <w:spacing w:line="360" w:lineRule="auto"/>
        <w:ind w:firstLine="480"/>
      </w:pPr>
      <w:r>
        <w:rPr>
          <w:rFonts w:hint="eastAsia"/>
        </w:rPr>
        <w:t>Neural ODEs</w:t>
      </w:r>
      <w:r>
        <w:rPr>
          <w:rFonts w:hint="eastAsia"/>
        </w:rPr>
        <w:t>的训练过程涉及调整</w:t>
      </w:r>
      <m:oMath>
        <m:r>
          <w:rPr>
            <w:rFonts w:ascii="Cambria Math" w:hAnsi="Cambria Math"/>
          </w:rPr>
          <m:t>θ</m:t>
        </m:r>
      </m:oMath>
      <w:r>
        <w:rPr>
          <w:rFonts w:hint="eastAsia"/>
        </w:rPr>
        <w:t>以匹配模型输出与实际标签，采用反向传播与梯度下降等策略。同时其反向传播也借助</w:t>
      </w:r>
      <w:r>
        <w:rPr>
          <w:rFonts w:hint="eastAsia"/>
        </w:rPr>
        <w:t>ODE</w:t>
      </w:r>
      <w:r>
        <w:rPr>
          <w:rFonts w:hint="eastAsia"/>
        </w:rPr>
        <w:t>求解器，通过伴随状态方程高效计算梯度，这种机制显著降低了内存使用。</w:t>
      </w:r>
    </w:p>
    <w:p w14:paraId="4FC2CFFC" w14:textId="77777777" w:rsidR="00B44408" w:rsidRDefault="00000000">
      <w:pPr>
        <w:spacing w:line="360" w:lineRule="auto"/>
        <w:ind w:firstLine="480"/>
      </w:pPr>
      <w:r>
        <w:rPr>
          <w:rFonts w:hint="eastAsia"/>
        </w:rPr>
        <w:t>Neural ODEs</w:t>
      </w:r>
      <w:r>
        <w:rPr>
          <w:rFonts w:hint="eastAsia"/>
        </w:rPr>
        <w:t>的连续性特质为处理连续时间序列数据、动态系统建模等提供了新的可能，且由于参数共享，其参数效率远胜传统模型。尽管面临诸如</w:t>
      </w:r>
      <w:r>
        <w:rPr>
          <w:rFonts w:hint="eastAsia"/>
        </w:rPr>
        <w:t>ODE</w:t>
      </w:r>
      <w:r>
        <w:rPr>
          <w:rFonts w:hint="eastAsia"/>
        </w:rPr>
        <w:t>求解器选择、数值稳定性等挑战，但</w:t>
      </w:r>
      <w:r>
        <w:rPr>
          <w:rFonts w:hint="eastAsia"/>
        </w:rPr>
        <w:t>Neural ODEs</w:t>
      </w:r>
      <w:r>
        <w:rPr>
          <w:rFonts w:hint="eastAsia"/>
        </w:rPr>
        <w:t>在生物医疗信号处理、金融时间序列分析等多领域的应用潜力依然被广泛认可。这一将深度学习与微分方程理论相结合的模型，预示着对复杂系统理解的深入和应用的拓展。</w:t>
      </w:r>
    </w:p>
    <w:p w14:paraId="7FB1CC69" w14:textId="6D08BC6F" w:rsidR="00B44408" w:rsidRPr="00E907E2" w:rsidRDefault="00000000" w:rsidP="00E907E2">
      <w:pPr>
        <w:pStyle w:val="4"/>
        <w:rPr>
          <w:sz w:val="24"/>
          <w:szCs w:val="24"/>
          <w:rPrChange w:id="73" w:author="yang" w:date="2024-05-07T14:14:00Z">
            <w:rPr/>
          </w:rPrChange>
        </w:rPr>
      </w:pPr>
      <w:r w:rsidRPr="00E907E2">
        <w:rPr>
          <w:rFonts w:hint="eastAsia"/>
          <w:sz w:val="24"/>
          <w:szCs w:val="24"/>
          <w:rPrChange w:id="74" w:author="yang" w:date="2024-05-07T14:14:00Z">
            <w:rPr>
              <w:rFonts w:hint="eastAsia"/>
            </w:rPr>
          </w:rPrChange>
        </w:rPr>
        <w:t>2.</w:t>
      </w:r>
      <w:r w:rsidR="009751EB" w:rsidRPr="00E907E2">
        <w:rPr>
          <w:rFonts w:hint="eastAsia"/>
          <w:sz w:val="24"/>
          <w:szCs w:val="24"/>
          <w:rPrChange w:id="75" w:author="yang" w:date="2024-05-07T14:14:00Z">
            <w:rPr>
              <w:rFonts w:hint="eastAsia"/>
            </w:rPr>
          </w:rPrChange>
        </w:rPr>
        <w:t>2</w:t>
      </w:r>
      <w:r w:rsidRPr="00E907E2">
        <w:rPr>
          <w:rFonts w:hint="eastAsia"/>
          <w:sz w:val="24"/>
          <w:szCs w:val="24"/>
          <w:rPrChange w:id="76" w:author="yang" w:date="2024-05-07T14:14:00Z">
            <w:rPr>
              <w:rFonts w:hint="eastAsia"/>
            </w:rPr>
          </w:rPrChange>
        </w:rPr>
        <w:t>.</w:t>
      </w:r>
      <w:r w:rsidR="009751EB" w:rsidRPr="00E907E2">
        <w:rPr>
          <w:rFonts w:hint="eastAsia"/>
          <w:sz w:val="24"/>
          <w:szCs w:val="24"/>
          <w:rPrChange w:id="77" w:author="yang" w:date="2024-05-07T14:14:00Z">
            <w:rPr>
              <w:rFonts w:hint="eastAsia"/>
            </w:rPr>
          </w:rPrChange>
        </w:rPr>
        <w:t>2.</w:t>
      </w:r>
      <w:r w:rsidRPr="00E907E2">
        <w:rPr>
          <w:sz w:val="24"/>
          <w:szCs w:val="24"/>
          <w:rPrChange w:id="78" w:author="yang" w:date="2024-05-07T14:14:00Z">
            <w:rPr/>
          </w:rPrChange>
        </w:rPr>
        <w:t xml:space="preserve">2 </w:t>
      </w:r>
      <w:ins w:id="79" w:author="yang" w:date="2024-05-07T14:16:00Z">
        <w:r w:rsidR="00E907E2">
          <w:rPr>
            <w:rFonts w:hint="eastAsia"/>
            <w:sz w:val="24"/>
            <w:szCs w:val="24"/>
          </w:rPr>
          <w:t>神经微分方程预测</w:t>
        </w:r>
      </w:ins>
      <w:r w:rsidRPr="00E907E2">
        <w:rPr>
          <w:rFonts w:hint="eastAsia"/>
          <w:sz w:val="24"/>
          <w:szCs w:val="24"/>
          <w:rPrChange w:id="80" w:author="yang" w:date="2024-05-07T14:14:00Z">
            <w:rPr>
              <w:rFonts w:hint="eastAsia"/>
            </w:rPr>
          </w:rPrChange>
        </w:rPr>
        <w:t>复杂网络</w:t>
      </w:r>
      <w:del w:id="81" w:author="yang" w:date="2024-05-07T14:16:00Z">
        <w:r w:rsidRPr="00E907E2" w:rsidDel="00E907E2">
          <w:rPr>
            <w:rFonts w:hint="eastAsia"/>
            <w:sz w:val="24"/>
            <w:szCs w:val="24"/>
            <w:rPrChange w:id="82" w:author="yang" w:date="2024-05-07T14:14:00Z">
              <w:rPr>
                <w:rFonts w:hint="eastAsia"/>
              </w:rPr>
            </w:rPrChange>
          </w:rPr>
          <w:delText>上的神经动力学</w:delText>
        </w:r>
      </w:del>
      <w:ins w:id="83" w:author="yang" w:date="2024-05-07T14:16:00Z">
        <w:r w:rsidR="00E907E2">
          <w:rPr>
            <w:rFonts w:hint="eastAsia"/>
            <w:sz w:val="24"/>
            <w:szCs w:val="24"/>
          </w:rPr>
          <w:t>动态</w:t>
        </w:r>
      </w:ins>
    </w:p>
    <w:p w14:paraId="62FBDE7D" w14:textId="77777777" w:rsidR="00B44408" w:rsidRDefault="00000000">
      <w:pPr>
        <w:spacing w:line="360" w:lineRule="auto"/>
        <w:ind w:firstLine="480"/>
      </w:pPr>
      <w:r>
        <w:rPr>
          <w:rFonts w:hint="eastAsia"/>
        </w:rPr>
        <w:t>探索科学与工程领域内复杂系统的连续时间动态是一项充满挑战的任务，尤</w:t>
      </w:r>
      <w:r>
        <w:rPr>
          <w:rFonts w:hint="eastAsia"/>
        </w:rPr>
        <w:lastRenderedPageBreak/>
        <w:t>其面对高维系统中难以捕捉的连续时间非线性动力学，以及这些动力学与系统结构的密切关系。针对这一难题，</w:t>
      </w:r>
      <w:r>
        <w:rPr>
          <w:rFonts w:hint="eastAsia"/>
        </w:rPr>
        <w:t>Chengxi Zang</w:t>
      </w:r>
      <w:r>
        <w:rPr>
          <w:rFonts w:hint="eastAsia"/>
        </w:rPr>
        <w:t>等学者提出了</w:t>
      </w:r>
      <w:r>
        <w:rPr>
          <w:rFonts w:hint="eastAsia"/>
        </w:rPr>
        <w:t>NDCN</w:t>
      </w:r>
      <w:r>
        <w:rPr>
          <w:rFonts w:asciiTheme="minorEastAsia" w:hAnsiTheme="minorEastAsia" w:cstheme="minorEastAsia" w:hint="eastAsia"/>
          <w:sz w:val="18"/>
          <w:szCs w:val="18"/>
          <w:vertAlign w:val="superscript"/>
        </w:rPr>
        <w:fldChar w:fldCharType="begin"/>
      </w:r>
      <w:r>
        <w:rPr>
          <w:rFonts w:asciiTheme="minorEastAsia" w:hAnsiTheme="minorEastAsia" w:cstheme="minorEastAsia" w:hint="eastAsia"/>
          <w:sz w:val="18"/>
          <w:szCs w:val="18"/>
          <w:vertAlign w:val="superscript"/>
        </w:rPr>
        <w:instrText xml:space="preserve"> REF _Ref129038082 \r \h  \* MERGEFORMAT </w:instrText>
      </w:r>
      <w:r>
        <w:rPr>
          <w:rFonts w:asciiTheme="minorEastAsia" w:hAnsiTheme="minorEastAsia" w:cstheme="minorEastAsia" w:hint="eastAsia"/>
          <w:sz w:val="18"/>
          <w:szCs w:val="18"/>
          <w:vertAlign w:val="superscript"/>
        </w:rPr>
      </w:r>
      <w:r>
        <w:rPr>
          <w:rFonts w:asciiTheme="minorEastAsia" w:hAnsiTheme="minorEastAsia" w:cstheme="minorEastAsia" w:hint="eastAsia"/>
          <w:sz w:val="18"/>
          <w:szCs w:val="18"/>
          <w:vertAlign w:val="superscript"/>
        </w:rPr>
        <w:fldChar w:fldCharType="separate"/>
      </w:r>
      <w:r>
        <w:rPr>
          <w:rFonts w:asciiTheme="minorEastAsia" w:hAnsiTheme="minorEastAsia" w:cstheme="minorEastAsia" w:hint="eastAsia"/>
          <w:sz w:val="18"/>
          <w:szCs w:val="18"/>
          <w:vertAlign w:val="superscript"/>
        </w:rPr>
        <w:t>[7]</w:t>
      </w:r>
      <w:r>
        <w:rPr>
          <w:rFonts w:asciiTheme="minorEastAsia" w:hAnsiTheme="minorEastAsia" w:cstheme="minorEastAsia" w:hint="eastAsia"/>
          <w:sz w:val="18"/>
          <w:szCs w:val="18"/>
          <w:vertAlign w:val="superscript"/>
        </w:rPr>
        <w:fldChar w:fldCharType="end"/>
      </w:r>
      <w:r>
        <w:rPr>
          <w:rFonts w:hint="eastAsia"/>
        </w:rPr>
        <w:t>，该模型结合了神经微分方程和图神经网络，采取数据驱动的方式学习复杂网络上的时间序列数据。区别于传统图神经网络通过离散映射进行前向传播的方式，</w:t>
      </w:r>
      <w:r>
        <w:rPr>
          <w:rFonts w:hint="eastAsia"/>
        </w:rPr>
        <w:t>NDCN</w:t>
      </w:r>
      <w:r>
        <w:rPr>
          <w:rFonts w:hint="eastAsia"/>
        </w:rPr>
        <w:t>模型使用了数值积分方法，通过在连续时间内整合</w:t>
      </w:r>
      <w:r>
        <w:rPr>
          <w:rFonts w:hint="eastAsia"/>
        </w:rPr>
        <w:t>GNN</w:t>
      </w:r>
      <w:r>
        <w:rPr>
          <w:rFonts w:hint="eastAsia"/>
        </w:rPr>
        <w:t>层以有效学习图结构数据上的连续时间动态。</w:t>
      </w:r>
    </w:p>
    <w:p w14:paraId="73935579" w14:textId="77777777" w:rsidR="00B44408" w:rsidRDefault="00000000">
      <w:pPr>
        <w:spacing w:line="360" w:lineRule="auto"/>
        <w:ind w:firstLine="480"/>
      </w:pPr>
      <w:r>
        <w:rPr>
          <w:rFonts w:hint="eastAsia"/>
        </w:rPr>
        <w:t>该模型首先将网络中节点的特征投影到一个高维隐空间中，通过这个空间传播动力学特征，并最终将这些特征投影回原空间。模型不仅能处理连续时间复杂网络的动力学预测任务，还可应用于结构化序列预测等领域，拥有广泛的应用潜力。通过一系列实验，</w:t>
      </w:r>
      <w:r>
        <w:rPr>
          <w:rFonts w:hint="eastAsia"/>
        </w:rPr>
        <w:t>NDCN</w:t>
      </w:r>
      <w:r>
        <w:rPr>
          <w:rFonts w:hint="eastAsia"/>
        </w:rPr>
        <w:t>证明了其在固定网络结构上发现复杂网络动力学的出色能力。</w:t>
      </w:r>
      <w:r>
        <w:rPr>
          <w:rFonts w:hint="eastAsia"/>
        </w:rPr>
        <w:t>NDCN</w:t>
      </w:r>
      <w:r>
        <w:rPr>
          <w:rFonts w:hint="eastAsia"/>
        </w:rPr>
        <w:t>模型的提出不仅为学习复杂网络上的连续时间动力学开辟了新路径，还在节点特征传播和未知节点标签预测方面展现出强大的竞争力。此外，该研究所采用的微分方程和积分方法对于数据集的构建提供了宝贵的参考。</w:t>
      </w:r>
    </w:p>
    <w:p w14:paraId="7642EAA8" w14:textId="149CD581" w:rsidR="00B44408" w:rsidRDefault="00000000" w:rsidP="00E907E2">
      <w:pPr>
        <w:pStyle w:val="2"/>
      </w:pPr>
      <w:bookmarkStart w:id="84" w:name="_Toc165911689"/>
      <w:r>
        <w:rPr>
          <w:rFonts w:hint="eastAsia"/>
        </w:rPr>
        <w:t>2</w:t>
      </w:r>
      <w:r>
        <w:t>.</w:t>
      </w:r>
      <w:r w:rsidR="009018EC">
        <w:rPr>
          <w:rFonts w:hint="eastAsia"/>
        </w:rPr>
        <w:t>3</w:t>
      </w:r>
      <w:r>
        <w:t xml:space="preserve">  </w:t>
      </w:r>
      <w:r>
        <w:rPr>
          <w:rFonts w:hint="eastAsia"/>
        </w:rPr>
        <w:t>本章小结</w:t>
      </w:r>
      <w:bookmarkEnd w:id="84"/>
    </w:p>
    <w:p w14:paraId="003117DC" w14:textId="77777777" w:rsidR="00B44408" w:rsidRDefault="00000000">
      <w:pPr>
        <w:spacing w:line="360" w:lineRule="auto"/>
        <w:ind w:firstLine="480"/>
        <w:rPr>
          <w:rFonts w:eastAsia="宋体"/>
        </w:rPr>
        <w:sectPr w:rsidR="00B44408" w:rsidSect="0074024C">
          <w:headerReference w:type="default" r:id="rId29"/>
          <w:footerReference w:type="default" r:id="rId30"/>
          <w:pgSz w:w="11906" w:h="16838"/>
          <w:pgMar w:top="1440" w:right="1800" w:bottom="1440" w:left="1800" w:header="851" w:footer="992" w:gutter="0"/>
          <w:cols w:space="425"/>
          <w:docGrid w:type="lines" w:linePitch="312"/>
        </w:sectPr>
      </w:pPr>
      <w:r>
        <w:rPr>
          <w:rFonts w:hint="eastAsia"/>
        </w:rPr>
        <w:t>本章开篇介绍了复杂系统动力学的特点后，详细介绍了现阶段复杂系统动力学研究中主流的方法与技术，然后展开说明了复杂系统动力学的应用领域与面临的挑战。接着，本章深入探讨了符号回归在动力学发现领域的应用，如利用时间序列数据学习动力学方程的经典方法，</w:t>
      </w:r>
      <w:r>
        <w:rPr>
          <w:rFonts w:hint="eastAsia"/>
        </w:rPr>
        <w:t>SINDy</w:t>
      </w:r>
      <w:r>
        <w:rPr>
          <w:rFonts w:hint="eastAsia"/>
        </w:rPr>
        <w:t>方法，它专注于识别非线性方程，以及该方法在复杂网络时间序列分析上的两阶段推理拓展。这也是符号回归技术的重要应用领域。最后，本文还介绍了有理神经网络</w:t>
      </w:r>
      <w:r>
        <w:rPr>
          <w:rFonts w:ascii="Segoe UI" w:eastAsia="宋体" w:hAnsi="Segoe UI" w:cs="Segoe UI" w:hint="eastAsia"/>
          <w:color w:val="0D0D0D"/>
          <w:szCs w:val="24"/>
          <w:shd w:val="clear" w:color="auto" w:fill="FFFFFF"/>
        </w:rPr>
        <w:t>，在函数近似能力上，该研究表现了的比全连接神经网络更优秀的性能，本文也会将文中所用的神经网络替换为全连接神经网络以对动力学方程进行更好的拟合。</w:t>
      </w:r>
    </w:p>
    <w:p w14:paraId="766D0AE4" w14:textId="77777777" w:rsidR="00B44408" w:rsidRDefault="00000000">
      <w:pPr>
        <w:pStyle w:val="1"/>
        <w:rPr>
          <w:ins w:id="85" w:author="yang" w:date="2024-05-07T14:50:00Z"/>
        </w:rPr>
      </w:pPr>
      <w:bookmarkStart w:id="86" w:name="_Toc165911690"/>
      <w:r>
        <w:rPr>
          <w:rFonts w:hint="eastAsia"/>
        </w:rPr>
        <w:lastRenderedPageBreak/>
        <w:t>第</w:t>
      </w:r>
      <w:r>
        <w:rPr>
          <w:rFonts w:hint="eastAsia"/>
        </w:rPr>
        <w:t>3</w:t>
      </w:r>
      <w:r>
        <w:rPr>
          <w:rFonts w:hint="eastAsia"/>
        </w:rPr>
        <w:t>章</w:t>
      </w:r>
      <w:r>
        <w:rPr>
          <w:rFonts w:hint="eastAsia"/>
        </w:rPr>
        <w:t xml:space="preserve"> </w:t>
      </w:r>
      <w:r>
        <w:rPr>
          <w:rFonts w:hint="eastAsia"/>
        </w:rPr>
        <w:t>一种跨环境的复杂系统动力学学习模型</w:t>
      </w:r>
      <w:bookmarkEnd w:id="86"/>
    </w:p>
    <w:p w14:paraId="29D8A2BC" w14:textId="319C8BE2" w:rsidR="002826AA" w:rsidRPr="002826AA" w:rsidRDefault="002826AA" w:rsidP="002826AA">
      <w:pPr>
        <w:spacing w:line="360" w:lineRule="auto"/>
        <w:ind w:firstLine="480"/>
        <w:rPr>
          <w:ins w:id="87" w:author="yang" w:date="2024-05-07T14:50:00Z"/>
          <w:rFonts w:hAnsi="Cambria Math"/>
          <w:rPrChange w:id="88" w:author="yang" w:date="2024-05-07T14:58:00Z">
            <w:rPr>
              <w:ins w:id="89" w:author="yang" w:date="2024-05-07T14:50:00Z"/>
            </w:rPr>
          </w:rPrChange>
        </w:rPr>
        <w:pPrChange w:id="90" w:author="yang" w:date="2024-05-07T14:58:00Z">
          <w:pPr>
            <w:pStyle w:val="af9"/>
            <w:ind w:firstLine="480"/>
          </w:pPr>
        </w:pPrChange>
      </w:pPr>
      <w:ins w:id="91" w:author="yang" w:date="2024-05-07T14:50:00Z">
        <w:r w:rsidRPr="002826AA">
          <w:rPr>
            <w:rFonts w:hAnsi="Cambria Math" w:hint="eastAsia"/>
            <w:rPrChange w:id="92" w:author="yang" w:date="2024-05-07T14:58:00Z">
              <w:rPr>
                <w:rFonts w:hint="eastAsia"/>
              </w:rPr>
            </w:rPrChange>
          </w:rPr>
          <w:t>目前已有</w:t>
        </w:r>
      </w:ins>
      <w:ins w:id="93" w:author="yang" w:date="2024-05-07T14:51:00Z">
        <w:r w:rsidRPr="002826AA">
          <w:rPr>
            <w:rFonts w:hAnsi="Cambria Math" w:hint="eastAsia"/>
            <w:rPrChange w:id="94" w:author="yang" w:date="2024-05-07T14:58:00Z">
              <w:rPr>
                <w:rFonts w:hint="eastAsia"/>
              </w:rPr>
            </w:rPrChange>
          </w:rPr>
          <w:t>很多复杂系统动力学学习或预测的</w:t>
        </w:r>
      </w:ins>
      <w:ins w:id="95" w:author="yang" w:date="2024-05-07T14:50:00Z">
        <w:r w:rsidRPr="002826AA">
          <w:rPr>
            <w:rFonts w:hAnsi="Cambria Math" w:hint="eastAsia"/>
            <w:rPrChange w:id="96" w:author="yang" w:date="2024-05-07T14:58:00Z">
              <w:rPr>
                <w:rFonts w:hint="eastAsia"/>
              </w:rPr>
            </w:rPrChange>
          </w:rPr>
          <w:t>方法出现，但现有的相关工作</w:t>
        </w:r>
      </w:ins>
      <w:ins w:id="97" w:author="yang" w:date="2024-05-07T14:51:00Z">
        <w:r w:rsidRPr="002826AA">
          <w:rPr>
            <w:rFonts w:hAnsi="Cambria Math" w:hint="eastAsia"/>
            <w:rPrChange w:id="98" w:author="yang" w:date="2024-05-07T14:58:00Z">
              <w:rPr>
                <w:rFonts w:hint="eastAsia"/>
              </w:rPr>
            </w:rPrChange>
          </w:rPr>
          <w:t>在</w:t>
        </w:r>
      </w:ins>
      <w:ins w:id="99" w:author="yang" w:date="2024-05-07T14:52:00Z">
        <w:r w:rsidRPr="002826AA">
          <w:rPr>
            <w:rFonts w:hAnsi="Cambria Math" w:hint="eastAsia"/>
            <w:rPrChange w:id="100" w:author="yang" w:date="2024-05-07T14:58:00Z">
              <w:rPr>
                <w:rFonts w:hint="eastAsia"/>
              </w:rPr>
            </w:rPrChange>
          </w:rPr>
          <w:t>跨环境学习方面</w:t>
        </w:r>
      </w:ins>
      <w:ins w:id="101" w:author="yang" w:date="2024-05-07T14:50:00Z">
        <w:r w:rsidRPr="002826AA">
          <w:rPr>
            <w:rFonts w:hAnsi="Cambria Math" w:hint="eastAsia"/>
            <w:rPrChange w:id="102" w:author="yang" w:date="2024-05-07T14:58:00Z">
              <w:rPr>
                <w:rFonts w:hint="eastAsia"/>
              </w:rPr>
            </w:rPrChange>
          </w:rPr>
          <w:t>，大部分都</w:t>
        </w:r>
      </w:ins>
      <w:ins w:id="103" w:author="yang" w:date="2024-05-07T14:52:00Z">
        <w:r w:rsidRPr="002826AA">
          <w:rPr>
            <w:rFonts w:hAnsi="Cambria Math" w:hint="eastAsia"/>
            <w:rPrChange w:id="104" w:author="yang" w:date="2024-05-07T14:58:00Z">
              <w:rPr>
                <w:rFonts w:hint="eastAsia"/>
              </w:rPr>
            </w:rPrChange>
          </w:rPr>
          <w:t>缺少相应的实验验证</w:t>
        </w:r>
      </w:ins>
      <w:ins w:id="105" w:author="yang" w:date="2024-05-07T14:50:00Z">
        <w:r w:rsidRPr="002826AA">
          <w:rPr>
            <w:rFonts w:hAnsi="Cambria Math" w:hint="eastAsia"/>
            <w:rPrChange w:id="106" w:author="yang" w:date="2024-05-07T14:58:00Z">
              <w:rPr>
                <w:rFonts w:hint="eastAsia"/>
              </w:rPr>
            </w:rPrChange>
          </w:rPr>
          <w:t>，</w:t>
        </w:r>
      </w:ins>
      <w:ins w:id="107" w:author="yang" w:date="2024-05-07T14:53:00Z">
        <w:r w:rsidRPr="002826AA">
          <w:rPr>
            <w:rFonts w:hAnsi="Cambria Math" w:hint="eastAsia"/>
            <w:rPrChange w:id="108" w:author="yang" w:date="2024-05-07T14:58:00Z">
              <w:rPr>
                <w:rFonts w:hint="eastAsia"/>
              </w:rPr>
            </w:rPrChange>
          </w:rPr>
          <w:t>无法识别并抽象出环境的共有特征</w:t>
        </w:r>
      </w:ins>
      <w:ins w:id="109" w:author="yang" w:date="2024-05-07T14:50:00Z">
        <w:r w:rsidRPr="002826AA">
          <w:rPr>
            <w:rFonts w:hAnsi="Cambria Math" w:hint="eastAsia"/>
            <w:rPrChange w:id="110" w:author="yang" w:date="2024-05-07T14:58:00Z">
              <w:rPr>
                <w:rFonts w:hint="eastAsia"/>
              </w:rPr>
            </w:rPrChange>
          </w:rPr>
          <w:t>，</w:t>
        </w:r>
      </w:ins>
      <w:ins w:id="111" w:author="yang" w:date="2024-05-07T14:54:00Z">
        <w:r w:rsidRPr="002826AA">
          <w:rPr>
            <w:rFonts w:hAnsi="Cambria Math" w:hint="eastAsia"/>
            <w:rPrChange w:id="112" w:author="yang" w:date="2024-05-07T14:58:00Z">
              <w:rPr>
                <w:rFonts w:hint="eastAsia"/>
              </w:rPr>
            </w:rPrChange>
          </w:rPr>
          <w:t>因为</w:t>
        </w:r>
      </w:ins>
      <w:ins w:id="113" w:author="yang" w:date="2024-05-07T14:53:00Z">
        <w:r w:rsidRPr="002826AA">
          <w:rPr>
            <w:rFonts w:hAnsi="Cambria Math" w:hint="eastAsia"/>
            <w:rPrChange w:id="114" w:author="yang" w:date="2024-05-07T14:58:00Z">
              <w:rPr>
                <w:rFonts w:hint="eastAsia"/>
              </w:rPr>
            </w:rPrChange>
          </w:rPr>
          <w:t>在跨环境学习方面表现</w:t>
        </w:r>
      </w:ins>
      <w:ins w:id="115" w:author="yang" w:date="2024-05-07T14:54:00Z">
        <w:r w:rsidRPr="002826AA">
          <w:rPr>
            <w:rFonts w:hAnsi="Cambria Math" w:hint="eastAsia"/>
            <w:rPrChange w:id="116" w:author="yang" w:date="2024-05-07T14:58:00Z">
              <w:rPr>
                <w:rFonts w:hint="eastAsia"/>
              </w:rPr>
            </w:rPrChange>
          </w:rPr>
          <w:t>较差</w:t>
        </w:r>
      </w:ins>
      <w:ins w:id="117" w:author="yang" w:date="2024-05-07T14:50:00Z">
        <w:r w:rsidRPr="002826AA">
          <w:rPr>
            <w:rFonts w:hAnsi="Cambria Math" w:hint="eastAsia"/>
            <w:rPrChange w:id="118" w:author="yang" w:date="2024-05-07T14:58:00Z">
              <w:rPr>
                <w:rFonts w:hint="eastAsia"/>
              </w:rPr>
            </w:rPrChange>
          </w:rPr>
          <w:t>。</w:t>
        </w:r>
        <w:r w:rsidRPr="002826AA">
          <w:rPr>
            <w:rFonts w:hAnsi="Cambria Math" w:hint="eastAsia"/>
            <w:rPrChange w:id="119" w:author="yang" w:date="2024-05-07T14:58:00Z">
              <w:rPr>
                <w:rFonts w:hint="eastAsia"/>
              </w:rPr>
            </w:rPrChange>
          </w:rPr>
          <w:t xml:space="preserve"> </w:t>
        </w:r>
      </w:ins>
    </w:p>
    <w:p w14:paraId="012E3664" w14:textId="3BA5B11D" w:rsidR="002826AA" w:rsidRPr="002826AA" w:rsidRDefault="002826AA" w:rsidP="002826AA">
      <w:pPr>
        <w:spacing w:line="360" w:lineRule="auto"/>
        <w:ind w:firstLine="480"/>
        <w:rPr>
          <w:rFonts w:hAnsi="Cambria Math" w:hint="eastAsia"/>
          <w:rPrChange w:id="120" w:author="yang" w:date="2024-05-07T15:04:00Z">
            <w:rPr>
              <w:rFonts w:hint="eastAsia"/>
            </w:rPr>
          </w:rPrChange>
        </w:rPr>
        <w:pPrChange w:id="121" w:author="yang" w:date="2024-05-07T15:04:00Z">
          <w:pPr>
            <w:pStyle w:val="1"/>
          </w:pPr>
        </w:pPrChange>
      </w:pPr>
      <w:ins w:id="122" w:author="yang" w:date="2024-05-07T14:50:00Z">
        <w:r w:rsidRPr="002826AA">
          <w:rPr>
            <w:rFonts w:hAnsi="Cambria Math" w:hint="eastAsia"/>
            <w:rPrChange w:id="123" w:author="yang" w:date="2024-05-07T14:58:00Z">
              <w:rPr>
                <w:rFonts w:hint="eastAsia"/>
              </w:rPr>
            </w:rPrChange>
          </w:rPr>
          <w:t>为了解决</w:t>
        </w:r>
      </w:ins>
      <w:ins w:id="124" w:author="yang" w:date="2024-05-07T14:54:00Z">
        <w:r w:rsidRPr="002826AA">
          <w:rPr>
            <w:rFonts w:hAnsi="Cambria Math" w:hint="eastAsia"/>
            <w:rPrChange w:id="125" w:author="yang" w:date="2024-05-07T14:58:00Z">
              <w:rPr>
                <w:rFonts w:hint="eastAsia"/>
              </w:rPr>
            </w:rPrChange>
          </w:rPr>
          <w:t>该</w:t>
        </w:r>
      </w:ins>
      <w:ins w:id="126" w:author="yang" w:date="2024-05-07T14:50:00Z">
        <w:r w:rsidRPr="002826AA">
          <w:rPr>
            <w:rFonts w:hAnsi="Cambria Math" w:hint="eastAsia"/>
            <w:rPrChange w:id="127" w:author="yang" w:date="2024-05-07T14:58:00Z">
              <w:rPr>
                <w:rFonts w:hint="eastAsia"/>
              </w:rPr>
            </w:rPrChange>
          </w:rPr>
          <w:t>问题，本章提出了一个</w:t>
        </w:r>
      </w:ins>
      <w:ins w:id="128" w:author="yang" w:date="2024-05-07T14:55:00Z">
        <w:r w:rsidRPr="002826AA">
          <w:rPr>
            <w:rFonts w:hAnsi="Cambria Math" w:hint="eastAsia"/>
            <w:rPrChange w:id="129" w:author="yang" w:date="2024-05-07T14:58:00Z">
              <w:rPr>
                <w:rFonts w:hint="eastAsia"/>
              </w:rPr>
            </w:rPrChange>
          </w:rPr>
          <w:t>领域自适应思想的，</w:t>
        </w:r>
      </w:ins>
      <w:ins w:id="130" w:author="yang" w:date="2024-05-07T14:56:00Z">
        <w:r>
          <w:rPr>
            <w:rFonts w:hAnsi="Cambria Math" w:hint="eastAsia"/>
          </w:rPr>
          <w:t>领域自适应神经常微分过程模型（</w:t>
        </w:r>
        <w:r>
          <w:rPr>
            <w:rFonts w:hAnsi="Cambria Math"/>
          </w:rPr>
          <w:t>Domain Adaptation Neural ODE Process</w:t>
        </w:r>
        <w:r>
          <w:rPr>
            <w:rFonts w:hAnsi="Cambria Math" w:hint="eastAsia"/>
          </w:rPr>
          <w:t>，</w:t>
        </w:r>
        <w:r>
          <w:rPr>
            <w:rFonts w:hAnsi="Cambria Math" w:hint="eastAsia"/>
          </w:rPr>
          <w:t>D</w:t>
        </w:r>
        <w:r>
          <w:rPr>
            <w:rFonts w:hAnsi="Cambria Math"/>
          </w:rPr>
          <w:t>ANDP</w:t>
        </w:r>
        <w:r>
          <w:rPr>
            <w:rFonts w:hAnsi="Cambria Math" w:hint="eastAsia"/>
          </w:rPr>
          <w:t>）</w:t>
        </w:r>
      </w:ins>
      <w:ins w:id="131" w:author="yang" w:date="2024-05-07T14:50:00Z">
        <w:r w:rsidRPr="002826AA">
          <w:rPr>
            <w:rFonts w:hAnsi="Cambria Math" w:hint="eastAsia"/>
            <w:rPrChange w:id="132" w:author="yang" w:date="2024-05-07T14:58:00Z">
              <w:rPr>
                <w:rFonts w:hint="eastAsia"/>
              </w:rPr>
            </w:rPrChange>
          </w:rPr>
          <w:t>。</w:t>
        </w:r>
        <w:r w:rsidRPr="002826AA">
          <w:rPr>
            <w:rFonts w:hAnsi="Cambria Math" w:hint="eastAsia"/>
            <w:rPrChange w:id="133" w:author="yang" w:date="2024-05-07T14:58:00Z">
              <w:rPr>
                <w:rFonts w:hint="eastAsia"/>
              </w:rPr>
            </w:rPrChange>
          </w:rPr>
          <w:t xml:space="preserve"> </w:t>
        </w:r>
      </w:ins>
      <w:ins w:id="134" w:author="yang" w:date="2024-05-07T15:00:00Z">
        <w:r>
          <w:rPr>
            <w:rFonts w:hAnsi="Cambria Math" w:hint="eastAsia"/>
          </w:rPr>
          <w:t>该模型首先</w:t>
        </w:r>
      </w:ins>
      <w:ins w:id="135" w:author="yang" w:date="2024-05-07T15:01:00Z">
        <w:r>
          <w:rPr>
            <w:rFonts w:hAnsi="Cambria Math" w:hint="eastAsia"/>
          </w:rPr>
          <w:t>构建一个域分类器，采用域分类器</w:t>
        </w:r>
        <w:r w:rsidRPr="002826AA">
          <w:rPr>
            <w:rFonts w:hAnsi="Cambria Math"/>
            <w:rPrChange w:id="136" w:author="yang" w:date="2024-05-07T15:01:00Z">
              <w:rPr>
                <w:rFonts w:ascii="PingFangSC-Regular" w:hAnsi="PingFangSC-Regular"/>
                <w:color w:val="333333"/>
                <w:sz w:val="21"/>
                <w:szCs w:val="21"/>
                <w:shd w:val="clear" w:color="auto" w:fill="F7F9FD"/>
              </w:rPr>
            </w:rPrChange>
          </w:rPr>
          <w:t>对抗学习聚焦于捕获跨环境共享特征</w:t>
        </w:r>
        <w:r>
          <w:rPr>
            <w:rFonts w:hAnsi="Cambria Math" w:hint="eastAsia"/>
          </w:rPr>
          <w:t>，而后在</w:t>
        </w:r>
      </w:ins>
      <w:ins w:id="137" w:author="yang" w:date="2024-05-07T15:02:00Z">
        <w:r>
          <w:rPr>
            <w:rFonts w:hAnsi="Cambria Math" w:hint="eastAsia"/>
          </w:rPr>
          <w:t>特征抽取阶段，将时间序列数据划分为各自带有状态标记的两类点，并根据这些状态和标签共同学习隐空间中的初始状态及</w:t>
        </w:r>
      </w:ins>
      <w:ins w:id="138" w:author="yang" w:date="2024-05-07T15:03:00Z">
        <w:r w:rsidRPr="002826AA">
          <w:rPr>
            <w:rFonts w:hAnsi="Cambria Math"/>
            <w:rPrChange w:id="139" w:author="yang" w:date="2024-05-07T15:04:00Z">
              <w:rPr>
                <w:rFonts w:ascii="PingFangSC-Regular" w:hAnsi="PingFangSC-Regular"/>
                <w:color w:val="333333"/>
                <w:sz w:val="21"/>
                <w:szCs w:val="21"/>
                <w:shd w:val="clear" w:color="auto" w:fill="F7F9FD"/>
              </w:rPr>
            </w:rPrChange>
          </w:rPr>
          <w:t>驱动系统动态演化的底层动力学</w:t>
        </w:r>
        <w:r w:rsidRPr="002826AA">
          <w:rPr>
            <w:rFonts w:hAnsi="Cambria Math" w:hint="eastAsia"/>
            <w:rPrChange w:id="140" w:author="yang" w:date="2024-05-07T15:04:00Z">
              <w:rPr>
                <w:rFonts w:ascii="PingFangSC-Regular" w:hAnsi="PingFangSC-Regular" w:hint="eastAsia"/>
                <w:color w:val="333333"/>
                <w:sz w:val="21"/>
                <w:szCs w:val="21"/>
                <w:shd w:val="clear" w:color="auto" w:fill="F7F9FD"/>
              </w:rPr>
            </w:rPrChange>
          </w:rPr>
          <w:t>，最后，将</w:t>
        </w:r>
        <w:r w:rsidRPr="002826AA">
          <w:rPr>
            <w:rFonts w:hAnsi="Cambria Math"/>
            <w:rPrChange w:id="141" w:author="yang" w:date="2024-05-07T15:04:00Z">
              <w:rPr>
                <w:rFonts w:ascii="PingFangSC-Regular" w:hAnsi="PingFangSC-Regular"/>
                <w:color w:val="333333"/>
                <w:sz w:val="21"/>
                <w:szCs w:val="21"/>
                <w:shd w:val="clear" w:color="auto" w:fill="F7F9FD"/>
              </w:rPr>
            </w:rPrChange>
          </w:rPr>
          <w:t>提取的特征输入至常微分方程</w:t>
        </w:r>
        <w:r w:rsidRPr="002826AA">
          <w:rPr>
            <w:rFonts w:hAnsi="Cambria Math"/>
            <w:rPrChange w:id="142" w:author="yang" w:date="2024-05-07T15:04:00Z">
              <w:rPr>
                <w:rFonts w:ascii="PingFangSC-Regular" w:hAnsi="PingFangSC-Regular"/>
                <w:color w:val="333333"/>
                <w:sz w:val="21"/>
                <w:szCs w:val="21"/>
                <w:shd w:val="clear" w:color="auto" w:fill="F7F9FD"/>
              </w:rPr>
            </w:rPrChange>
          </w:rPr>
          <w:t>(ODE)</w:t>
        </w:r>
        <w:r w:rsidRPr="002826AA">
          <w:rPr>
            <w:rFonts w:hAnsi="Cambria Math"/>
            <w:rPrChange w:id="143" w:author="yang" w:date="2024-05-07T15:04:00Z">
              <w:rPr>
                <w:rFonts w:ascii="PingFangSC-Regular" w:hAnsi="PingFangSC-Regular"/>
                <w:color w:val="333333"/>
                <w:sz w:val="21"/>
                <w:szCs w:val="21"/>
                <w:shd w:val="clear" w:color="auto" w:fill="F7F9FD"/>
              </w:rPr>
            </w:rPrChange>
          </w:rPr>
          <w:t>求解器进行进一步的动态演化模拟</w:t>
        </w:r>
      </w:ins>
      <w:ins w:id="144" w:author="yang" w:date="2024-05-07T15:04:00Z">
        <w:r w:rsidRPr="002826AA">
          <w:rPr>
            <w:rFonts w:hAnsi="Cambria Math" w:hint="eastAsia"/>
            <w:rPrChange w:id="145" w:author="yang" w:date="2024-05-07T15:04:00Z">
              <w:rPr>
                <w:rFonts w:ascii="PingFangSC-Regular" w:hAnsi="PingFangSC-Regular" w:hint="eastAsia"/>
                <w:color w:val="333333"/>
                <w:sz w:val="21"/>
                <w:szCs w:val="21"/>
                <w:shd w:val="clear" w:color="auto" w:fill="F7F9FD"/>
              </w:rPr>
            </w:rPrChange>
          </w:rPr>
          <w:t>，</w:t>
        </w:r>
        <w:r w:rsidRPr="002826AA">
          <w:rPr>
            <w:rFonts w:hAnsi="Cambria Math"/>
            <w:rPrChange w:id="146" w:author="yang" w:date="2024-05-07T15:04:00Z">
              <w:rPr>
                <w:rFonts w:ascii="PingFangSC-Regular" w:hAnsi="PingFangSC-Regular"/>
                <w:color w:val="333333"/>
                <w:sz w:val="21"/>
                <w:szCs w:val="21"/>
                <w:shd w:val="clear" w:color="auto" w:fill="F7F9FD"/>
              </w:rPr>
            </w:rPrChange>
          </w:rPr>
          <w:t>通过优化特征表示以增强模型对复杂系统跨环境预测的能力</w:t>
        </w:r>
        <w:r w:rsidRPr="002826AA">
          <w:rPr>
            <w:rFonts w:hAnsi="Cambria Math" w:hint="eastAsia"/>
            <w:rPrChange w:id="147" w:author="yang" w:date="2024-05-07T15:04:00Z">
              <w:rPr>
                <w:rFonts w:ascii="PingFangSC-Regular" w:hAnsi="PingFangSC-Regular" w:hint="eastAsia"/>
                <w:color w:val="333333"/>
                <w:sz w:val="21"/>
                <w:szCs w:val="21"/>
                <w:shd w:val="clear" w:color="auto" w:fill="F7F9FD"/>
              </w:rPr>
            </w:rPrChange>
          </w:rPr>
          <w:t>。</w:t>
        </w:r>
      </w:ins>
    </w:p>
    <w:p w14:paraId="5047C0F8" w14:textId="6C0FB5AB" w:rsidR="00B44408" w:rsidRDefault="00000000" w:rsidP="00E907E2">
      <w:pPr>
        <w:pStyle w:val="2"/>
      </w:pPr>
      <w:bookmarkStart w:id="148" w:name="_Toc165911691"/>
      <w:r>
        <w:rPr>
          <w:rFonts w:hint="eastAsia"/>
        </w:rPr>
        <w:t>3</w:t>
      </w:r>
      <w:r>
        <w:t xml:space="preserve">.1  </w:t>
      </w:r>
      <w:ins w:id="149" w:author="yang" w:date="2024-05-07T15:08:00Z">
        <w:r w:rsidR="00273219">
          <w:rPr>
            <w:rFonts w:hint="eastAsia"/>
          </w:rPr>
          <w:t>跨环境学习</w:t>
        </w:r>
      </w:ins>
      <w:r>
        <w:rPr>
          <w:rFonts w:hint="eastAsia"/>
        </w:rPr>
        <w:t>问题定义</w:t>
      </w:r>
      <w:bookmarkEnd w:id="148"/>
    </w:p>
    <w:p w14:paraId="6BC2C0C9" w14:textId="0E3AA704" w:rsidR="00B44408" w:rsidRDefault="00000000">
      <w:pPr>
        <w:spacing w:line="360" w:lineRule="auto"/>
        <w:ind w:firstLine="480"/>
        <w:rPr>
          <w:ins w:id="150" w:author="yang" w:date="2024-05-07T17:15:00Z"/>
          <w:rFonts w:hAnsi="Cambria Math"/>
        </w:rPr>
      </w:pPr>
      <w:r>
        <w:rPr>
          <w:rFonts w:hAnsi="Cambria Math" w:hint="eastAsia"/>
        </w:rPr>
        <w:t>跨环境学习在复杂系统中是一个重要的概念，</w:t>
      </w:r>
      <w:ins w:id="151" w:author="yang" w:date="2024-05-07T17:12:00Z">
        <w:r w:rsidR="00C4354F" w:rsidRPr="00C4354F">
          <w:rPr>
            <w:rFonts w:hAnsi="Cambria Math"/>
            <w:rPrChange w:id="152" w:author="yang" w:date="2024-05-07T17:12:00Z">
              <w:rPr>
                <w:rFonts w:ascii="PingFangSC-Regular" w:hAnsi="PingFangSC-Regular"/>
                <w:color w:val="333333"/>
                <w:sz w:val="21"/>
                <w:szCs w:val="21"/>
                <w:shd w:val="clear" w:color="auto" w:fill="F7F9FD"/>
              </w:rPr>
            </w:rPrChange>
          </w:rPr>
          <w:t>目标在于构建能够灵活适应多样条件或</w:t>
        </w:r>
        <w:r w:rsidR="00C4354F" w:rsidRPr="00C4354F">
          <w:rPr>
            <w:rFonts w:hAnsi="Cambria Math"/>
            <w:rPrChange w:id="153" w:author="yang" w:date="2024-05-07T17:12:00Z">
              <w:rPr>
                <w:rFonts w:ascii="PingFangSC-Regular" w:hAnsi="PingFangSC-Regular"/>
                <w:color w:val="333333"/>
                <w:sz w:val="21"/>
                <w:szCs w:val="21"/>
                <w:shd w:val="clear" w:color="auto" w:fill="F7F9FD"/>
              </w:rPr>
            </w:rPrChange>
          </w:rPr>
          <w:t>“</w:t>
        </w:r>
        <w:r w:rsidR="00C4354F" w:rsidRPr="00C4354F">
          <w:rPr>
            <w:rFonts w:hAnsi="Cambria Math"/>
            <w:rPrChange w:id="154" w:author="yang" w:date="2024-05-07T17:12:00Z">
              <w:rPr>
                <w:rFonts w:ascii="PingFangSC-Regular" w:hAnsi="PingFangSC-Regular"/>
                <w:color w:val="333333"/>
                <w:sz w:val="21"/>
                <w:szCs w:val="21"/>
                <w:shd w:val="clear" w:color="auto" w:fill="F7F9FD"/>
              </w:rPr>
            </w:rPrChange>
          </w:rPr>
          <w:t>环境</w:t>
        </w:r>
        <w:r w:rsidR="00C4354F" w:rsidRPr="00C4354F">
          <w:rPr>
            <w:rFonts w:hAnsi="Cambria Math"/>
            <w:rPrChange w:id="155" w:author="yang" w:date="2024-05-07T17:12:00Z">
              <w:rPr>
                <w:rFonts w:ascii="PingFangSC-Regular" w:hAnsi="PingFangSC-Regular"/>
                <w:color w:val="333333"/>
                <w:sz w:val="21"/>
                <w:szCs w:val="21"/>
                <w:shd w:val="clear" w:color="auto" w:fill="F7F9FD"/>
              </w:rPr>
            </w:rPrChange>
          </w:rPr>
          <w:t>”</w:t>
        </w:r>
        <w:r w:rsidR="00C4354F" w:rsidRPr="00C4354F">
          <w:rPr>
            <w:rFonts w:hAnsi="Cambria Math"/>
            <w:rPrChange w:id="156" w:author="yang" w:date="2024-05-07T17:12:00Z">
              <w:rPr>
                <w:rFonts w:ascii="PingFangSC-Regular" w:hAnsi="PingFangSC-Regular"/>
                <w:color w:val="333333"/>
                <w:sz w:val="21"/>
                <w:szCs w:val="21"/>
                <w:shd w:val="clear" w:color="auto" w:fill="F7F9FD"/>
              </w:rPr>
            </w:rPrChange>
          </w:rPr>
          <w:t>变化的</w:t>
        </w:r>
      </w:ins>
      <w:ins w:id="157" w:author="yang" w:date="2024-05-07T17:13:00Z">
        <w:r w:rsidR="00C4354F">
          <w:rPr>
            <w:rFonts w:hAnsi="Cambria Math" w:hint="eastAsia"/>
          </w:rPr>
          <w:t>模型，</w:t>
        </w:r>
        <w:r w:rsidR="00C4354F">
          <w:rPr>
            <w:rFonts w:hAnsi="Cambria Math" w:hint="eastAsia"/>
          </w:rPr>
          <w:t>从而能够更好地理解、预测和管理这些系统的演化趋势</w:t>
        </w:r>
        <w:r w:rsidR="00C4354F" w:rsidRPr="002C5FD0">
          <w:rPr>
            <w:rFonts w:asciiTheme="minorEastAsia" w:hAnsiTheme="minorEastAsia"/>
            <w:sz w:val="18"/>
            <w:szCs w:val="18"/>
            <w:vertAlign w:val="superscript"/>
          </w:rPr>
          <w:fldChar w:fldCharType="begin"/>
        </w:r>
        <w:r w:rsidR="00C4354F" w:rsidRPr="002C5FD0">
          <w:rPr>
            <w:rFonts w:asciiTheme="minorEastAsia" w:hAnsiTheme="minorEastAsia"/>
            <w:sz w:val="18"/>
            <w:szCs w:val="18"/>
            <w:vertAlign w:val="superscript"/>
          </w:rPr>
          <w:instrText xml:space="preserve"> </w:instrText>
        </w:r>
        <w:r w:rsidR="00C4354F" w:rsidRPr="002C5FD0">
          <w:rPr>
            <w:rFonts w:asciiTheme="minorEastAsia" w:hAnsiTheme="minorEastAsia" w:hint="eastAsia"/>
            <w:sz w:val="18"/>
            <w:szCs w:val="18"/>
            <w:vertAlign w:val="superscript"/>
          </w:rPr>
          <w:instrText>REF _Ref128064666 \r \h</w:instrText>
        </w:r>
        <w:r w:rsidR="00C4354F" w:rsidRPr="002C5FD0">
          <w:rPr>
            <w:rFonts w:asciiTheme="minorEastAsia" w:hAnsiTheme="minorEastAsia"/>
            <w:sz w:val="18"/>
            <w:szCs w:val="18"/>
            <w:vertAlign w:val="superscript"/>
          </w:rPr>
          <w:instrText xml:space="preserve"> </w:instrText>
        </w:r>
        <w:r w:rsidR="00C4354F" w:rsidRPr="002C5FD0">
          <w:rPr>
            <w:rFonts w:asciiTheme="minorEastAsia" w:hAnsiTheme="minorEastAsia"/>
            <w:sz w:val="18"/>
            <w:szCs w:val="18"/>
            <w:vertAlign w:val="superscript"/>
          </w:rPr>
        </w:r>
        <w:r w:rsidR="00C4354F" w:rsidRPr="002C5FD0">
          <w:rPr>
            <w:rFonts w:asciiTheme="minorEastAsia" w:hAnsiTheme="minorEastAsia"/>
            <w:sz w:val="18"/>
            <w:szCs w:val="18"/>
            <w:vertAlign w:val="superscript"/>
          </w:rPr>
          <w:instrText xml:space="preserve"> \* MERGEFORMAT </w:instrText>
        </w:r>
        <w:r w:rsidR="00C4354F" w:rsidRPr="002C5FD0">
          <w:rPr>
            <w:rFonts w:asciiTheme="minorEastAsia" w:hAnsiTheme="minorEastAsia"/>
            <w:sz w:val="18"/>
            <w:szCs w:val="18"/>
            <w:vertAlign w:val="superscript"/>
          </w:rPr>
          <w:fldChar w:fldCharType="separate"/>
        </w:r>
        <w:r w:rsidR="00C4354F" w:rsidRPr="002C5FD0">
          <w:rPr>
            <w:rFonts w:asciiTheme="minorEastAsia" w:hAnsiTheme="minorEastAsia"/>
            <w:sz w:val="18"/>
            <w:szCs w:val="18"/>
            <w:vertAlign w:val="superscript"/>
          </w:rPr>
          <w:t>[28]</w:t>
        </w:r>
        <w:r w:rsidR="00C4354F" w:rsidRPr="002C5FD0">
          <w:rPr>
            <w:rFonts w:asciiTheme="minorEastAsia" w:hAnsiTheme="minorEastAsia"/>
            <w:sz w:val="18"/>
            <w:szCs w:val="18"/>
            <w:vertAlign w:val="superscript"/>
          </w:rPr>
          <w:fldChar w:fldCharType="end"/>
        </w:r>
      </w:ins>
      <w:ins w:id="158" w:author="yang" w:date="2024-05-07T17:12:00Z">
        <w:r w:rsidR="00C4354F" w:rsidRPr="00C4354F">
          <w:rPr>
            <w:rFonts w:hAnsi="Cambria Math"/>
            <w:rPrChange w:id="159" w:author="yang" w:date="2024-05-07T17:12:00Z">
              <w:rPr>
                <w:rFonts w:ascii="PingFangSC-Regular" w:hAnsi="PingFangSC-Regular"/>
                <w:color w:val="333333"/>
                <w:sz w:val="21"/>
                <w:szCs w:val="21"/>
                <w:shd w:val="clear" w:color="auto" w:fill="F7F9FD"/>
              </w:rPr>
            </w:rPrChange>
          </w:rPr>
          <w:t>。此类学习机制对于应对现实世界的种种复杂挑战尤为关键，涵盖了诸如气候变异的预估、金融市场波动性解析、传染病模型建构，乃至自动驾驶技术在不断变化的道路情境中的决策优化等问题。本文后续部分将系统性地从基本理论框架、现存难题、核心技术手段、实践应用案例，以及未来发展趋势等多个维度，深入剖析复合系统跨环境学习的内涵与外延。</w:t>
        </w:r>
      </w:ins>
      <w:del w:id="160" w:author="yang" w:date="2024-05-07T17:13:00Z">
        <w:r w:rsidDel="00C4354F">
          <w:rPr>
            <w:rFonts w:hAnsi="Cambria Math" w:hint="eastAsia"/>
          </w:rPr>
          <w:delText>它关注的是如何从一个系统（或环境）中学到的知识可以应用到另一个具有不同参数或条件的系统中，从而能够更好地理解、预测和管理这些系统的演化趋势。</w:delText>
        </w:r>
      </w:del>
    </w:p>
    <w:p w14:paraId="788359DE" w14:textId="08053222" w:rsidR="00C4354F" w:rsidRDefault="00C4354F">
      <w:pPr>
        <w:spacing w:line="360" w:lineRule="auto"/>
        <w:ind w:firstLine="480"/>
        <w:rPr>
          <w:ins w:id="161" w:author="yang" w:date="2024-05-07T17:33:00Z"/>
          <w:rFonts w:hAnsi="Cambria Math"/>
        </w:rPr>
      </w:pPr>
      <w:ins w:id="162" w:author="yang" w:date="2024-05-07T17:15:00Z">
        <w:r w:rsidRPr="00C4354F">
          <w:rPr>
            <w:rFonts w:hAnsi="Cambria Math" w:hint="eastAsia"/>
          </w:rPr>
          <w:t>复杂系统</w:t>
        </w:r>
      </w:ins>
      <w:ins w:id="163" w:author="yang" w:date="2024-05-07T17:16:00Z">
        <w:r>
          <w:rPr>
            <w:rFonts w:hAnsi="Cambria Math" w:hint="eastAsia"/>
          </w:rPr>
          <w:t>是</w:t>
        </w:r>
      </w:ins>
      <w:ins w:id="164" w:author="yang" w:date="2024-05-07T17:15:00Z">
        <w:r w:rsidRPr="00C4354F">
          <w:rPr>
            <w:rFonts w:hAnsi="Cambria Math" w:hint="eastAsia"/>
          </w:rPr>
          <w:t>一个独特的研究范畴，其本质在于系统内部包含大量互动单元，这些单元虽遵循基本规律，却共同呈现出高度复杂的非线性特性、不确定性及动态演进模式。而跨环境学习这一概念，则聚焦于模型能力的拓展与迁移，即确保模型能够将在某一特定位域（或称为环境，特指具有独特条件与特征的数据集合）习得的知识，顺畅且高效地应用于其他相异环境之中，同时维持乃至增强其预测准确度与泛化性能。此处所言之“环境”，概念广泛，可涉及迥异的物理状态、时间序列的变迁、地理空间的转换，乃至数据获取渠道的多样性等多重维度。</w:t>
        </w:r>
      </w:ins>
    </w:p>
    <w:p w14:paraId="747DD7E9" w14:textId="3E30C4BA" w:rsidR="00F228C2" w:rsidRPr="00F228C2" w:rsidRDefault="00F228C2" w:rsidP="00F228C2">
      <w:pPr>
        <w:pStyle w:val="3"/>
        <w:rPr>
          <w:ins w:id="165" w:author="yang" w:date="2024-05-07T17:33:00Z"/>
          <w:rFonts w:hint="eastAsia"/>
          <w:rPrChange w:id="166" w:author="yang" w:date="2024-05-07T17:34:00Z">
            <w:rPr>
              <w:ins w:id="167" w:author="yang" w:date="2024-05-07T17:33:00Z"/>
              <w:rFonts w:hAnsi="Cambria Math" w:hint="eastAsia"/>
            </w:rPr>
          </w:rPrChange>
        </w:rPr>
        <w:pPrChange w:id="168" w:author="yang" w:date="2024-05-07T17:34:00Z">
          <w:pPr>
            <w:spacing w:line="360" w:lineRule="auto"/>
            <w:ind w:firstLine="480"/>
          </w:pPr>
        </w:pPrChange>
      </w:pPr>
      <w:ins w:id="169" w:author="yang" w:date="2024-05-07T17:33:00Z">
        <w:r>
          <w:lastRenderedPageBreak/>
          <w:t>3</w:t>
        </w:r>
        <w:r>
          <w:rPr>
            <w:rFonts w:hint="eastAsia"/>
          </w:rPr>
          <w:t xml:space="preserve">.2.1 </w:t>
        </w:r>
        <w:r>
          <w:rPr>
            <w:rFonts w:hint="eastAsia"/>
          </w:rPr>
          <w:t>跨环境学习的</w:t>
        </w:r>
        <w:r>
          <w:rPr>
            <w:rFonts w:hint="eastAsia"/>
          </w:rPr>
          <w:t>应用</w:t>
        </w:r>
      </w:ins>
    </w:p>
    <w:p w14:paraId="3AC90D4C" w14:textId="18612903" w:rsidR="00F228C2" w:rsidRPr="00F228C2" w:rsidRDefault="00F228C2" w:rsidP="00F228C2">
      <w:pPr>
        <w:spacing w:line="360" w:lineRule="auto"/>
        <w:ind w:firstLine="480"/>
        <w:rPr>
          <w:ins w:id="170" w:author="yang" w:date="2024-05-07T17:33:00Z"/>
          <w:rFonts w:hAnsi="Cambria Math" w:hint="eastAsia"/>
        </w:rPr>
      </w:pPr>
      <w:ins w:id="171" w:author="yang" w:date="2024-05-07T17:35:00Z">
        <w:r>
          <w:rPr>
            <w:rFonts w:hAnsi="Cambria Math" w:hint="eastAsia"/>
          </w:rPr>
          <w:t>首先是</w:t>
        </w:r>
      </w:ins>
      <w:ins w:id="172" w:author="yang" w:date="2024-05-07T17:33:00Z">
        <w:r w:rsidRPr="00F228C2">
          <w:rPr>
            <w:rFonts w:hAnsi="Cambria Math" w:hint="eastAsia"/>
          </w:rPr>
          <w:t>气象预报的场景，跨环境学习技术展现出</w:t>
        </w:r>
      </w:ins>
      <w:ins w:id="173" w:author="yang" w:date="2024-05-07T17:35:00Z">
        <w:r>
          <w:rPr>
            <w:rFonts w:hAnsi="Cambria Math" w:hint="eastAsia"/>
          </w:rPr>
          <w:t>了</w:t>
        </w:r>
      </w:ins>
      <w:ins w:id="174" w:author="yang" w:date="2024-05-07T17:33:00Z">
        <w:r w:rsidRPr="00F228C2">
          <w:rPr>
            <w:rFonts w:hAnsi="Cambria Math" w:hint="eastAsia"/>
          </w:rPr>
          <w:t>显著的优势，它能够促进模型在迥异的地理位置与多变的季节条件间实现精准的天气预测。这一方法论的核心，在于其能够跨越地域及时间的界限，整合并利用广泛分布的气象数据，从而增强模型的泛化能力与预测准确性。医疗健康领域同样见证了跨环境学习策略的有效实施。通过对源自多样地理区域的患者医疗数据进行深度分析，该方法不仅促进了对疾病诊断标准的统一理解，还显著提升了治疗方案的普适性和个性化水平。此策略强调了数据的广度与多样性在提升医疗服务质量中的关键作用。</w:t>
        </w:r>
      </w:ins>
    </w:p>
    <w:p w14:paraId="1B25EFFF" w14:textId="37A79BE1" w:rsidR="00F228C2" w:rsidRPr="00F228C2" w:rsidRDefault="00F228C2" w:rsidP="00F228C2">
      <w:pPr>
        <w:spacing w:line="360" w:lineRule="auto"/>
        <w:ind w:firstLine="480"/>
        <w:rPr>
          <w:ins w:id="175" w:author="yang" w:date="2024-05-07T17:33:00Z"/>
          <w:rFonts w:hAnsi="Cambria Math" w:hint="eastAsia"/>
        </w:rPr>
      </w:pPr>
      <w:ins w:id="176" w:author="yang" w:date="2024-05-07T17:33:00Z">
        <w:r w:rsidRPr="00F228C2">
          <w:rPr>
            <w:rFonts w:hAnsi="Cambria Math" w:hint="eastAsia"/>
          </w:rPr>
          <w:t>在智能交通系统的持续发展中，跨环境学习的应用对于提升自动驾驶技术的安全性和效率至关重要。该技术确保了自动驾驶系统能够灵活应对多样化的道路环境、复杂的天气状况，以及各异的驾驶行为模式，通过学习这些多变因素，系统得以优化决策过程，保障行驶安全并提升整体运输效率。</w:t>
        </w:r>
      </w:ins>
    </w:p>
    <w:p w14:paraId="30B29A40" w14:textId="5456CEBB" w:rsidR="00F228C2" w:rsidRPr="00F228C2" w:rsidRDefault="00F228C2" w:rsidP="00F228C2">
      <w:pPr>
        <w:spacing w:line="360" w:lineRule="auto"/>
        <w:ind w:firstLine="480"/>
        <w:rPr>
          <w:ins w:id="177" w:author="yang" w:date="2024-05-07T17:33:00Z"/>
          <w:rFonts w:hAnsi="Cambria Math" w:hint="eastAsia"/>
        </w:rPr>
      </w:pPr>
      <w:ins w:id="178" w:author="yang" w:date="2024-05-07T17:35:00Z">
        <w:r>
          <w:rPr>
            <w:rFonts w:hAnsi="Cambria Math" w:hint="eastAsia"/>
          </w:rPr>
          <w:t>除此之外，</w:t>
        </w:r>
      </w:ins>
      <w:ins w:id="179" w:author="yang" w:date="2024-05-07T17:33:00Z">
        <w:r w:rsidRPr="00F228C2">
          <w:rPr>
            <w:rFonts w:hAnsi="Cambria Math" w:hint="eastAsia"/>
          </w:rPr>
          <w:t>面对金融市场不断波动的特性，跨环境学习模型在金融预测中发挥着不可或缺的作用。该模型能够在不同的市场环境（如牛市、熊市）下，更为精确地预测股票价格走势、汇率变动等关键经济指标，为投资者提供更为可靠的数据支持与决策依据。通过整合跨时间段、跨国界的金融市场数据，模型的预测能力得到了显著增强，进一步巩固了其在辅助复杂金融决策中的地位。</w:t>
        </w:r>
      </w:ins>
    </w:p>
    <w:p w14:paraId="4D1437D3" w14:textId="4ED4468A" w:rsidR="00F228C2" w:rsidRDefault="00F228C2" w:rsidP="00F228C2">
      <w:pPr>
        <w:spacing w:line="360" w:lineRule="auto"/>
        <w:ind w:firstLine="480"/>
        <w:rPr>
          <w:ins w:id="180" w:author="yang" w:date="2024-05-07T17:18:00Z"/>
          <w:rFonts w:hAnsi="Cambria Math" w:hint="eastAsia"/>
        </w:rPr>
      </w:pPr>
      <w:ins w:id="181" w:author="yang" w:date="2024-05-07T17:33:00Z">
        <w:r w:rsidRPr="00F228C2">
          <w:rPr>
            <w:rFonts w:hAnsi="Cambria Math" w:hint="eastAsia"/>
          </w:rPr>
          <w:t>综上所述，跨环境学习作为一种强大的工具，在多个领域内展现了其提升模型适应性、增强预测准确性的潜力，为解决实际问题提供了新的视角与方法。</w:t>
        </w:r>
      </w:ins>
    </w:p>
    <w:p w14:paraId="507E46D9" w14:textId="29CF5DDD" w:rsidR="00C4354F" w:rsidRDefault="00C4354F" w:rsidP="00C4354F">
      <w:pPr>
        <w:pStyle w:val="3"/>
        <w:rPr>
          <w:ins w:id="182" w:author="yang" w:date="2024-05-07T17:18:00Z"/>
          <w:rFonts w:hint="eastAsia"/>
        </w:rPr>
      </w:pPr>
      <w:ins w:id="183" w:author="yang" w:date="2024-05-07T17:18:00Z">
        <w:r>
          <w:t>3</w:t>
        </w:r>
        <w:r>
          <w:rPr>
            <w:rFonts w:hint="eastAsia"/>
          </w:rPr>
          <w:t>.2.</w:t>
        </w:r>
      </w:ins>
      <w:ins w:id="184" w:author="yang" w:date="2024-05-07T17:33:00Z">
        <w:r w:rsidR="00F228C2">
          <w:rPr>
            <w:rFonts w:hint="eastAsia"/>
          </w:rPr>
          <w:t>2</w:t>
        </w:r>
      </w:ins>
      <w:ins w:id="185" w:author="yang" w:date="2024-05-07T17:18:00Z">
        <w:r>
          <w:rPr>
            <w:rFonts w:hint="eastAsia"/>
          </w:rPr>
          <w:t xml:space="preserve"> </w:t>
        </w:r>
        <w:r>
          <w:rPr>
            <w:rFonts w:hint="eastAsia"/>
          </w:rPr>
          <w:t>跨环境学习</w:t>
        </w:r>
      </w:ins>
      <w:ins w:id="186" w:author="yang" w:date="2024-05-07T17:19:00Z">
        <w:r>
          <w:rPr>
            <w:rFonts w:hint="eastAsia"/>
          </w:rPr>
          <w:t>的</w:t>
        </w:r>
      </w:ins>
      <w:ins w:id="187" w:author="yang" w:date="2024-05-07T17:21:00Z">
        <w:r>
          <w:rPr>
            <w:rFonts w:hint="eastAsia"/>
          </w:rPr>
          <w:t>挑战</w:t>
        </w:r>
      </w:ins>
    </w:p>
    <w:p w14:paraId="7A4BB898" w14:textId="5C39F148" w:rsidR="00C4354F" w:rsidRPr="00C4354F" w:rsidRDefault="00C4354F" w:rsidP="00C4354F">
      <w:pPr>
        <w:spacing w:line="360" w:lineRule="auto"/>
        <w:ind w:firstLine="480"/>
        <w:rPr>
          <w:ins w:id="188" w:author="yang" w:date="2024-05-07T17:26:00Z"/>
          <w:rFonts w:hAnsi="Cambria Math" w:hint="eastAsia"/>
        </w:rPr>
      </w:pPr>
      <w:ins w:id="189" w:author="yang" w:date="2024-05-07T17:26:00Z">
        <w:r w:rsidRPr="00C4354F">
          <w:rPr>
            <w:rFonts w:hAnsi="Cambria Math" w:hint="eastAsia"/>
          </w:rPr>
          <w:t>在人工智能及机器学习的广阔疆域内，复杂系统跨环境学习作为一个新兴且富有挑战性的研究方向，正吸引着众多学者的深切关注。</w:t>
        </w:r>
      </w:ins>
      <w:ins w:id="190" w:author="yang" w:date="2024-05-07T17:28:00Z">
        <w:r>
          <w:rPr>
            <w:rFonts w:hAnsi="Cambria Math" w:hint="eastAsia"/>
          </w:rPr>
          <w:t>该</w:t>
        </w:r>
      </w:ins>
      <w:ins w:id="191" w:author="yang" w:date="2024-05-07T17:26:00Z">
        <w:r w:rsidRPr="00C4354F">
          <w:rPr>
            <w:rFonts w:hAnsi="Cambria Math" w:hint="eastAsia"/>
          </w:rPr>
          <w:t>研究领域致力于探索智能实体如何在性质迥异、条件多变的各类环境中维持高效学习与适应机制，以此拓宽其应用边界与实际效能。下文将深入分析该领域所面临的几项核心挑战，并遵循严格的学术规范，确保表达的创新性与严谨性。</w:t>
        </w:r>
      </w:ins>
    </w:p>
    <w:p w14:paraId="4C1CA7F7" w14:textId="55FD661D" w:rsidR="00C4354F" w:rsidRPr="00C4354F" w:rsidRDefault="00C4354F" w:rsidP="00C4354F">
      <w:pPr>
        <w:spacing w:line="360" w:lineRule="auto"/>
        <w:ind w:firstLine="480"/>
        <w:rPr>
          <w:ins w:id="192" w:author="yang" w:date="2024-05-07T17:26:00Z"/>
          <w:rFonts w:hAnsi="Cambria Math" w:hint="eastAsia"/>
        </w:rPr>
      </w:pPr>
      <w:ins w:id="193" w:author="yang" w:date="2024-05-07T17:26:00Z">
        <w:r w:rsidRPr="00C4354F">
          <w:rPr>
            <w:rFonts w:hAnsi="Cambria Math" w:hint="eastAsia"/>
          </w:rPr>
          <w:t>首要挑战聚焦于环境的异质性。复杂系统在跨界执行任务时，必须驾驭高维度、多变性的数据与情境框架，这些变异不仅体现于数据结构、维度乃至统计特性的不一致性，还涉及物理法则或逻辑规则的动态转换。举例而言，自动驾驶技</w:t>
        </w:r>
        <w:r w:rsidRPr="00C4354F">
          <w:rPr>
            <w:rFonts w:hAnsi="Cambria Math" w:hint="eastAsia"/>
          </w:rPr>
          <w:lastRenderedPageBreak/>
          <w:t>术需在诸如雨、雾、夜等多样化的光照与气候条件下维持稳定性能，这对算法的泛化能力提出了严峻考验，要求其能跨越环境隔阂，实现高效学习。其次，环境的动态变化性构成了另一重重大障碍。自然界的瞬息万变不仅限于静态特征的渐进演变，如季节变换对视觉输入的影响，还包括不可预见的动态事件，例如行人突发行为。此特性迫使复杂系统需具备快速学习与即时适应的新能力，既要能从前馈经验中汲取教训，亦要能实施在线学习，灵活调整策略以因应新情况。再者，迁移学习的有效运用被视为克服跨环境学习壁垒的关键途径。其目标在于将一环境下的学习成果迁移至新环境，缩减从头学起的成本。但，精确辨识并利用环境间的共性与个性差异，避免“过度迁移”与“迁移不足”的陷阱，成为实践中的重要挑战。寻觅适宜的迁移平衡，以最大化既得知识的复用效率，尤为关键。</w:t>
        </w:r>
      </w:ins>
    </w:p>
    <w:p w14:paraId="66BE105D" w14:textId="2558F079" w:rsidR="00C4354F" w:rsidRPr="00C4354F" w:rsidRDefault="00C4354F" w:rsidP="00C4354F">
      <w:pPr>
        <w:spacing w:line="360" w:lineRule="auto"/>
        <w:ind w:firstLine="480"/>
        <w:rPr>
          <w:ins w:id="194" w:author="yang" w:date="2024-05-07T17:26:00Z"/>
          <w:rFonts w:hAnsi="Cambria Math" w:hint="eastAsia"/>
        </w:rPr>
      </w:pPr>
      <w:ins w:id="195" w:author="yang" w:date="2024-05-07T17:26:00Z">
        <w:r w:rsidRPr="00C4354F">
          <w:rPr>
            <w:rFonts w:hAnsi="Cambria Math" w:hint="eastAsia"/>
          </w:rPr>
          <w:t>最后，泛化能力的强化是提升跨环境学习系统效能的又一核心议题。泛化能力意味着模型在未经训练的场景或数据中仍能维持高性能。鉴于环境多样性的极端复杂，如何构建既能捕捉环境间隐含相似性，又能灵活适应独特环境特性的模型架构与学习策略，成为当前亟待攻克的难题。</w:t>
        </w:r>
      </w:ins>
    </w:p>
    <w:p w14:paraId="5DA89619" w14:textId="7D9FB677" w:rsidR="00C4354F" w:rsidRDefault="00C4354F" w:rsidP="00C4354F">
      <w:pPr>
        <w:spacing w:line="360" w:lineRule="auto"/>
        <w:ind w:firstLine="480"/>
        <w:rPr>
          <w:ins w:id="196" w:author="yang" w:date="2024-05-07T17:29:00Z"/>
          <w:rFonts w:hAnsi="Cambria Math"/>
        </w:rPr>
      </w:pPr>
      <w:ins w:id="197" w:author="yang" w:date="2024-05-07T17:26:00Z">
        <w:r w:rsidRPr="00C4354F">
          <w:rPr>
            <w:rFonts w:hAnsi="Cambria Math" w:hint="eastAsia"/>
          </w:rPr>
          <w:t>综上所述，复杂系统跨环境学习领域面临着环境异质性、动态变化性、迁移学习的有效性，以及泛化能力提升等多重挑战，每一项均需通过深入研究与技术创新予以破解，以推动该领域迈向新的理论与应用高度。</w:t>
        </w:r>
      </w:ins>
    </w:p>
    <w:p w14:paraId="47E718A0" w14:textId="41FC64F3" w:rsidR="00C4354F" w:rsidRDefault="00C4354F" w:rsidP="00C4354F">
      <w:pPr>
        <w:pStyle w:val="3"/>
        <w:rPr>
          <w:ins w:id="198" w:author="yang" w:date="2024-05-07T17:29:00Z"/>
          <w:rFonts w:hint="eastAsia"/>
        </w:rPr>
      </w:pPr>
      <w:ins w:id="199" w:author="yang" w:date="2024-05-07T17:29:00Z">
        <w:r>
          <w:t>3</w:t>
        </w:r>
        <w:r>
          <w:rPr>
            <w:rFonts w:hint="eastAsia"/>
          </w:rPr>
          <w:t xml:space="preserve">.2.1 </w:t>
        </w:r>
        <w:r>
          <w:rPr>
            <w:rFonts w:hint="eastAsia"/>
          </w:rPr>
          <w:t>跨环境学习的</w:t>
        </w:r>
        <w:r>
          <w:rPr>
            <w:rFonts w:hint="eastAsia"/>
          </w:rPr>
          <w:t>实例</w:t>
        </w:r>
      </w:ins>
    </w:p>
    <w:p w14:paraId="057258FD" w14:textId="0B7D4D7A" w:rsidR="00C4354F" w:rsidDel="00F228C2" w:rsidRDefault="00C4354F" w:rsidP="00C4354F">
      <w:pPr>
        <w:spacing w:line="360" w:lineRule="auto"/>
        <w:ind w:firstLine="480"/>
        <w:rPr>
          <w:del w:id="200" w:author="yang" w:date="2024-05-07T17:30:00Z"/>
          <w:rFonts w:hAnsi="Cambria Math" w:hint="eastAsia"/>
        </w:rPr>
      </w:pPr>
    </w:p>
    <w:p w14:paraId="296ABEEE" w14:textId="41215D5B" w:rsidR="00B44408" w:rsidRDefault="00F228C2" w:rsidP="00F228C2">
      <w:pPr>
        <w:spacing w:line="360" w:lineRule="auto"/>
        <w:ind w:firstLine="480"/>
        <w:rPr>
          <w:rFonts w:hAnsi="Cambria Math"/>
        </w:rPr>
      </w:pPr>
      <w:ins w:id="201" w:author="yang" w:date="2024-05-07T17:30:00Z">
        <w:r>
          <w:rPr>
            <w:rFonts w:hAnsi="Cambria Math" w:hint="eastAsia"/>
          </w:rPr>
          <w:t>为了更具象化说明跨环境学习，</w:t>
        </w:r>
      </w:ins>
      <w:r w:rsidR="00000000">
        <w:rPr>
          <w:rFonts w:hAnsi="Cambria Math" w:hint="eastAsia"/>
        </w:rPr>
        <w:t>这里本文以洛特卡</w:t>
      </w:r>
      <w:r w:rsidR="00000000">
        <w:rPr>
          <w:rFonts w:hAnsi="Cambria Math" w:hint="eastAsia"/>
        </w:rPr>
        <w:t>-</w:t>
      </w:r>
      <w:r w:rsidR="00000000">
        <w:rPr>
          <w:rFonts w:hAnsi="Cambria Math" w:hint="eastAsia"/>
        </w:rPr>
        <w:t>沃尔泰拉</w:t>
      </w:r>
      <w:r w:rsidR="00000000">
        <w:rPr>
          <w:rFonts w:hAnsi="Cambria Math" w:hint="eastAsia"/>
        </w:rPr>
        <w:t>(Lotka-Volterra</w:t>
      </w:r>
      <w:r w:rsidR="00000000">
        <w:rPr>
          <w:rFonts w:hAnsi="Cambria Math" w:hint="eastAsia"/>
        </w:rPr>
        <w:t>，</w:t>
      </w:r>
      <w:r w:rsidR="00000000">
        <w:rPr>
          <w:rFonts w:hAnsi="Cambria Math" w:hint="eastAsia"/>
        </w:rPr>
        <w:t>LV)</w:t>
      </w:r>
      <w:r w:rsidR="00000000">
        <w:rPr>
          <w:rFonts w:hAnsi="Cambria Math" w:hint="eastAsia"/>
        </w:rPr>
        <w:t>模型来说明本章研究的问题，</w:t>
      </w:r>
      <w:r w:rsidR="00000000">
        <w:rPr>
          <w:rFonts w:hAnsi="Cambria Math" w:hint="eastAsia"/>
        </w:rPr>
        <w:t>LV</w:t>
      </w:r>
      <w:r w:rsidR="00000000">
        <w:rPr>
          <w:rFonts w:hAnsi="Cambria Math" w:hint="eastAsia"/>
        </w:rPr>
        <w:t>模型是</w:t>
      </w:r>
      <w:r w:rsidR="00000000">
        <w:rPr>
          <w:rFonts w:hAnsi="Cambria Math"/>
        </w:rPr>
        <w:t>一种用来描述生态系统中捕食者和</w:t>
      </w:r>
      <w:r w:rsidR="00000000">
        <w:rPr>
          <w:rFonts w:hAnsi="Cambria Math" w:hint="eastAsia"/>
        </w:rPr>
        <w:t>被捕食者</w:t>
      </w:r>
      <w:r w:rsidR="00000000">
        <w:rPr>
          <w:rFonts w:hAnsi="Cambria Math"/>
        </w:rPr>
        <w:t>之间相互作用的经典数学模型。在其最简单的形式中，模型由两个微分方程组成</w:t>
      </w:r>
      <w:r w:rsidR="00000000">
        <w:rPr>
          <w:rFonts w:hAnsi="Cambria Math" w:hint="eastAsia"/>
        </w:rPr>
        <w:t>：</w:t>
      </w:r>
    </w:p>
    <w:p w14:paraId="7F2B771D" w14:textId="77777777" w:rsidR="00B44408" w:rsidRDefault="00000000">
      <w:pPr>
        <w:pStyle w:val="af6"/>
        <w:ind w:left="1920" w:firstLine="480"/>
        <w:jc w:val="center"/>
        <w:rPr>
          <w:rFonts w:hint="default"/>
        </w:rPr>
      </w:pPr>
      <w:r>
        <w:rPr>
          <w:rFonts w:hAnsi="Cambria Math"/>
        </w:rPr>
        <w:t xml:space="preserve">        </w:t>
      </w:r>
      <m:oMath>
        <m:f>
          <m:fPr>
            <m:ctrlPr>
              <w:rPr>
                <w:rFonts w:ascii="Cambria Math" w:hAnsi="Cambria Math"/>
              </w:rPr>
            </m:ctrlPr>
          </m:fPr>
          <m:num>
            <m:r>
              <m:rPr>
                <m:sty m:val="p"/>
              </m:rPr>
              <w:rPr>
                <w:rFonts w:ascii="Cambria Math" w:hAnsi="Cambria Math"/>
              </w:rPr>
              <m:t>dx</m:t>
            </m:r>
          </m:num>
          <m:den>
            <m:r>
              <m:rPr>
                <m:sty m:val="p"/>
              </m:rPr>
              <w:rPr>
                <w:rFonts w:ascii="Cambria Math" w:hAnsi="Cambria Math"/>
              </w:rPr>
              <m:t>dt</m:t>
            </m:r>
          </m:den>
        </m:f>
        <m:r>
          <m:rPr>
            <m:sty m:val="p"/>
          </m:rPr>
          <w:rPr>
            <w:rFonts w:ascii="Cambria Math" w:hAnsi="Cambria Math"/>
          </w:rPr>
          <m:t>=</m:t>
        </m:r>
        <m:r>
          <m:rPr>
            <m:sty m:val="p"/>
          </m:rPr>
          <w:rPr>
            <w:rFonts w:ascii="Cambria Math" w:hAnsi="Cambria Math"/>
          </w:rPr>
          <m:t>α</m:t>
        </m:r>
        <m:r>
          <m:rPr>
            <m:sty m:val="p"/>
          </m:rPr>
          <w:rPr>
            <w:rFonts w:ascii="Cambria Math" w:hAnsi="Cambria Math"/>
          </w:rPr>
          <m:t>x</m:t>
        </m:r>
        <m:r>
          <m:rPr>
            <m:sty m:val="p"/>
          </m:rPr>
          <w:rPr>
            <w:rFonts w:ascii="Cambria Math" w:hAnsi="Cambria Math"/>
          </w:rPr>
          <m:t>-β</m:t>
        </m:r>
        <m:r>
          <m:rPr>
            <m:sty m:val="p"/>
          </m:rPr>
          <w:rPr>
            <w:rFonts w:ascii="Cambria Math" w:hAnsi="Cambria Math"/>
          </w:rPr>
          <m:t>y</m:t>
        </m:r>
      </m:oMath>
      <w:r>
        <w:tab/>
        <w:t>(3.1)</w:t>
      </w:r>
    </w:p>
    <w:p w14:paraId="41859EC1" w14:textId="77777777" w:rsidR="00B44408" w:rsidRDefault="00000000">
      <w:pPr>
        <w:pStyle w:val="af6"/>
        <w:ind w:left="1920" w:firstLineChars="600" w:firstLine="1440"/>
        <w:rPr>
          <w:rFonts w:hint="default"/>
        </w:rPr>
      </w:pPr>
      <m:oMath>
        <m:f>
          <m:fPr>
            <m:ctrlPr>
              <w:rPr>
                <w:rFonts w:ascii="Cambria Math" w:hAnsi="Cambria Math"/>
              </w:rPr>
            </m:ctrlPr>
          </m:fPr>
          <m:num>
            <m:r>
              <m:rPr>
                <m:sty m:val="p"/>
              </m:rPr>
              <w:rPr>
                <w:rFonts w:ascii="Cambria Math" w:hAnsi="Cambria Math"/>
              </w:rPr>
              <m:t>dy</m:t>
            </m:r>
          </m:num>
          <m:den>
            <m:r>
              <m:rPr>
                <m:sty m:val="p"/>
              </m:rPr>
              <w:rPr>
                <w:rFonts w:ascii="Cambria Math" w:hAnsi="Cambria Math"/>
              </w:rPr>
              <m:t>dt</m:t>
            </m:r>
          </m:den>
        </m:f>
        <m:r>
          <m:rPr>
            <m:sty m:val="p"/>
          </m:rPr>
          <w:rPr>
            <w:rFonts w:ascii="Cambria Math" w:hAnsi="Cambria Math"/>
          </w:rPr>
          <m:t>=</m:t>
        </m:r>
        <m:r>
          <m:rPr>
            <m:sty m:val="p"/>
          </m:rPr>
          <w:rPr>
            <w:rFonts w:ascii="Cambria Math" w:hAnsi="Cambria Math"/>
          </w:rPr>
          <m:t>δ</m:t>
        </m:r>
        <m:r>
          <m:rPr>
            <m:sty m:val="p"/>
          </m:rPr>
          <w:rPr>
            <w:rFonts w:ascii="Cambria Math" w:hAnsi="Cambria Math"/>
          </w:rPr>
          <m:t>xy</m:t>
        </m:r>
        <m:r>
          <m:rPr>
            <m:sty m:val="p"/>
          </m:rPr>
          <w:rPr>
            <w:rFonts w:ascii="Cambria Math" w:hAnsi="Cambria Math"/>
          </w:rPr>
          <m:t>-γ</m:t>
        </m:r>
        <m:r>
          <m:rPr>
            <m:sty m:val="p"/>
          </m:rPr>
          <w:rPr>
            <w:rFonts w:ascii="Cambria Math" w:hAnsi="Cambria Math"/>
          </w:rPr>
          <m:t>y</m:t>
        </m:r>
      </m:oMath>
      <w:r>
        <w:tab/>
        <w:t>(3.2)</w:t>
      </w:r>
    </w:p>
    <w:p w14:paraId="3E281852" w14:textId="77777777" w:rsidR="00B44408" w:rsidRDefault="00000000">
      <w:pPr>
        <w:spacing w:line="360" w:lineRule="auto"/>
        <w:ind w:firstLine="480"/>
        <w:rPr>
          <w:rFonts w:hAnsi="Cambria Math"/>
        </w:rPr>
      </w:pPr>
      <w:r>
        <w:rPr>
          <w:rFonts w:hAnsi="Cambria Math" w:hint="eastAsia"/>
        </w:rPr>
        <w:t>这两个微分方程</w:t>
      </w:r>
      <w:r>
        <w:rPr>
          <w:rFonts w:hAnsi="Cambria Math"/>
        </w:rPr>
        <w:t>分别描述了</w:t>
      </w:r>
      <w:r>
        <w:rPr>
          <w:rFonts w:hAnsi="Cambria Math" w:hint="eastAsia"/>
        </w:rPr>
        <w:t>被捕食者</w:t>
      </w:r>
      <w:r>
        <w:rPr>
          <w:rFonts w:hAnsi="Cambria Math"/>
        </w:rPr>
        <w:t>的数量和捕食者的数量随时间的变化。</w:t>
      </w:r>
      <w:r>
        <w:rPr>
          <w:rFonts w:hAnsi="Cambria Math" w:hint="eastAsia"/>
        </w:rPr>
        <w:t>其中</w:t>
      </w:r>
      <m:oMath>
        <m:r>
          <m:rPr>
            <m:sty m:val="p"/>
          </m:rPr>
          <w:rPr>
            <w:rFonts w:ascii="Cambria Math" w:hAnsi="Cambria Math"/>
          </w:rPr>
          <m:t>α</m:t>
        </m:r>
      </m:oMath>
      <w:r>
        <w:rPr>
          <w:rFonts w:hAnsi="Cambria Math" w:hint="eastAsia"/>
        </w:rPr>
        <w:t>和</w:t>
      </w:r>
      <m:oMath>
        <m:r>
          <m:rPr>
            <m:sty m:val="p"/>
          </m:rPr>
          <w:rPr>
            <w:rFonts w:ascii="Cambria Math" w:hAnsi="Cambria Math"/>
          </w:rPr>
          <m:t>β</m:t>
        </m:r>
      </m:oMath>
      <w:r>
        <w:rPr>
          <w:rFonts w:hAnsi="Cambria Math" w:hint="eastAsia"/>
        </w:rPr>
        <w:t>分别描述了被捕食者的最大平均均增长率以及捕食者的存在对猎物增长率的影响，捕食者参数</w:t>
      </w:r>
      <m:oMath>
        <m:r>
          <m:rPr>
            <m:sty m:val="p"/>
          </m:rPr>
          <w:rPr>
            <w:rFonts w:ascii="Cambria Math" w:hAnsi="Cambria Math" w:hint="eastAsia"/>
          </w:rPr>
          <m:t>δ</m:t>
        </m:r>
      </m:oMath>
      <w:r>
        <w:rPr>
          <w:rFonts w:hAnsi="Cambria Math" w:hint="eastAsia"/>
        </w:rPr>
        <w:t>和</w:t>
      </w:r>
      <m:oMath>
        <m:r>
          <m:rPr>
            <m:sty m:val="p"/>
          </m:rPr>
          <w:rPr>
            <w:rFonts w:ascii="Cambria Math" w:hAnsi="Cambria Math" w:hint="eastAsia"/>
          </w:rPr>
          <m:t>γ</m:t>
        </m:r>
      </m:oMath>
      <w:r>
        <w:rPr>
          <w:rFonts w:hAnsi="Cambria Math" w:hint="eastAsia"/>
        </w:rPr>
        <w:t>分别描述了捕食者的人均死亡率以及猎物的存在</w:t>
      </w:r>
      <w:r>
        <w:rPr>
          <w:rFonts w:hAnsi="Cambria Math" w:hint="eastAsia"/>
        </w:rPr>
        <w:lastRenderedPageBreak/>
        <w:t>对捕食者增长率的影响。</w:t>
      </w:r>
    </w:p>
    <w:p w14:paraId="2339E333" w14:textId="13A0F11D" w:rsidR="00B44408" w:rsidRDefault="00F228C2">
      <w:pPr>
        <w:spacing w:line="360" w:lineRule="auto"/>
        <w:ind w:firstLine="480"/>
        <w:rPr>
          <w:rFonts w:hAnsi="Cambria Math"/>
        </w:rPr>
      </w:pPr>
      <w:ins w:id="202" w:author="yang" w:date="2024-05-07T17:31:00Z">
        <w:r>
          <w:rPr>
            <w:rFonts w:hAnsi="Cambria Math" w:hint="eastAsia"/>
          </w:rPr>
          <w:t>在跨环境学习中则表现为，</w:t>
        </w:r>
      </w:ins>
      <w:r w:rsidR="00000000">
        <w:rPr>
          <w:rFonts w:hAnsi="Cambria Math" w:hint="eastAsia"/>
        </w:rPr>
        <w:t>当将</w:t>
      </w:r>
      <w:r w:rsidR="00000000">
        <w:rPr>
          <w:rFonts w:hAnsi="Cambria Math" w:hint="eastAsia"/>
        </w:rPr>
        <w:t>LV</w:t>
      </w:r>
      <w:r w:rsidR="00000000">
        <w:rPr>
          <w:rFonts w:hAnsi="Cambria Math" w:hint="eastAsia"/>
        </w:rPr>
        <w:t>模型应用于不同的环境（例如，不同的生态系统或不同的条件下）时，模型的参数（如生物的繁殖率、捕食率等）</w:t>
      </w:r>
      <w:del w:id="203" w:author="yang" w:date="2024-05-07T17:31:00Z">
        <w:r w:rsidR="00000000" w:rsidDel="00F228C2">
          <w:rPr>
            <w:rFonts w:hAnsi="Cambria Math" w:hint="eastAsia"/>
          </w:rPr>
          <w:delText>可能</w:delText>
        </w:r>
      </w:del>
      <w:r w:rsidR="00000000">
        <w:rPr>
          <w:rFonts w:hAnsi="Cambria Math" w:hint="eastAsia"/>
        </w:rPr>
        <w:t>会发生变化，从而导致系统演化的趋势不同。在这种情况下，跨环境学习的挑战在于如何根据一个环境中的观察和学习，来预测和理解在参数不同的另一个环境中系统的行为。</w:t>
      </w:r>
    </w:p>
    <w:p w14:paraId="7ECDD418" w14:textId="7B430DEB" w:rsidR="00B44408" w:rsidRDefault="00000000" w:rsidP="00E907E2">
      <w:pPr>
        <w:pStyle w:val="2"/>
      </w:pPr>
      <w:bookmarkStart w:id="204" w:name="_Toc165911692"/>
      <w:r>
        <w:rPr>
          <w:rFonts w:hint="eastAsia"/>
        </w:rPr>
        <w:t>3</w:t>
      </w:r>
      <w:r>
        <w:t>.</w:t>
      </w:r>
      <w:r>
        <w:rPr>
          <w:rFonts w:hint="eastAsia"/>
        </w:rPr>
        <w:t>2</w:t>
      </w:r>
      <w:r>
        <w:t xml:space="preserve">  </w:t>
      </w:r>
      <w:r>
        <w:rPr>
          <w:rFonts w:hint="eastAsia"/>
        </w:rPr>
        <w:t>问题分析</w:t>
      </w:r>
      <w:bookmarkEnd w:id="204"/>
      <w:ins w:id="205" w:author="yang" w:date="2024-05-07T15:27:00Z">
        <w:r w:rsidR="00CB098F">
          <w:rPr>
            <w:rFonts w:hint="eastAsia"/>
          </w:rPr>
          <w:t>与模型设计思路</w:t>
        </w:r>
      </w:ins>
    </w:p>
    <w:p w14:paraId="394EA23E" w14:textId="65ABB3B6" w:rsidR="00B44408" w:rsidRDefault="00000000">
      <w:pPr>
        <w:spacing w:line="360" w:lineRule="auto"/>
        <w:ind w:firstLine="480"/>
      </w:pPr>
      <w:r>
        <w:rPr>
          <w:rFonts w:hint="eastAsia"/>
        </w:rPr>
        <w:t>在本节中，将对</w:t>
      </w:r>
      <w:del w:id="206" w:author="yang" w:date="2024-05-07T15:06:00Z">
        <w:r w:rsidDel="004B4E7A">
          <w:rPr>
            <w:rFonts w:hint="eastAsia"/>
          </w:rPr>
          <w:delText>跨环境问题进行介绍，并对</w:delText>
        </w:r>
      </w:del>
      <w:ins w:id="207" w:author="yang" w:date="2024-05-07T15:06:00Z">
        <w:r w:rsidR="004B4E7A">
          <w:rPr>
            <w:rFonts w:hint="eastAsia"/>
          </w:rPr>
          <w:t>本章</w:t>
        </w:r>
      </w:ins>
      <w:del w:id="208" w:author="yang" w:date="2024-05-07T15:06:00Z">
        <w:r w:rsidDel="004B4E7A">
          <w:rPr>
            <w:rFonts w:hint="eastAsia"/>
          </w:rPr>
          <w:delText>想</w:delText>
        </w:r>
      </w:del>
      <w:r>
        <w:rPr>
          <w:rFonts w:hint="eastAsia"/>
        </w:rPr>
        <w:t>要解决的</w:t>
      </w:r>
      <w:ins w:id="209" w:author="yang" w:date="2024-05-07T15:06:00Z">
        <w:r w:rsidR="004B4E7A">
          <w:rPr>
            <w:rFonts w:hint="eastAsia"/>
          </w:rPr>
          <w:t>跨环境学习</w:t>
        </w:r>
      </w:ins>
      <w:r>
        <w:rPr>
          <w:rFonts w:hint="eastAsia"/>
        </w:rPr>
        <w:t>问题所采用的神经过程、</w:t>
      </w:r>
      <w:r>
        <w:rPr>
          <w:rFonts w:hint="eastAsia"/>
        </w:rPr>
        <w:t>ODE</w:t>
      </w:r>
      <w:r>
        <w:rPr>
          <w:rFonts w:hint="eastAsia"/>
        </w:rPr>
        <w:t>求解器等技术进行分析，</w:t>
      </w:r>
      <w:del w:id="210" w:author="yang" w:date="2024-05-07T15:06:00Z">
        <w:r w:rsidDel="004B4E7A">
          <w:rPr>
            <w:rFonts w:hint="eastAsia"/>
          </w:rPr>
          <w:delText>从而</w:delText>
        </w:r>
      </w:del>
      <w:r>
        <w:rPr>
          <w:rFonts w:hint="eastAsia"/>
        </w:rPr>
        <w:t>为后续的模型</w:t>
      </w:r>
      <w:del w:id="211" w:author="yang" w:date="2024-05-07T15:06:00Z">
        <w:r w:rsidDel="004B4E7A">
          <w:rPr>
            <w:rFonts w:hint="eastAsia"/>
          </w:rPr>
          <w:delText>的</w:delText>
        </w:r>
      </w:del>
      <w:r>
        <w:rPr>
          <w:rFonts w:hint="eastAsia"/>
        </w:rPr>
        <w:t>设计进行铺垫。</w:t>
      </w:r>
    </w:p>
    <w:p w14:paraId="18B2F23A" w14:textId="77777777" w:rsidR="00B44408" w:rsidRDefault="00000000" w:rsidP="00E907E2">
      <w:pPr>
        <w:pStyle w:val="3"/>
      </w:pPr>
      <w:bookmarkStart w:id="212" w:name="_Toc165911693"/>
      <w:r>
        <w:t>3</w:t>
      </w:r>
      <w:r>
        <w:rPr>
          <w:rFonts w:hint="eastAsia"/>
        </w:rPr>
        <w:t xml:space="preserve">.2.1 </w:t>
      </w:r>
      <w:r>
        <w:rPr>
          <w:rFonts w:hint="eastAsia"/>
        </w:rPr>
        <w:t>神经过程与神经常微分过程</w:t>
      </w:r>
      <w:bookmarkEnd w:id="212"/>
    </w:p>
    <w:p w14:paraId="24035C69" w14:textId="77777777" w:rsidR="00B44408" w:rsidRDefault="00000000">
      <w:pPr>
        <w:spacing w:line="360" w:lineRule="auto"/>
        <w:ind w:firstLine="480"/>
        <w:rPr>
          <w:rFonts w:hAnsi="Cambria Math"/>
        </w:rPr>
      </w:pPr>
      <w:r>
        <w:rPr>
          <w:rFonts w:hAnsi="Cambria Math" w:hint="eastAsia"/>
        </w:rPr>
        <w:t>神经过程（</w:t>
      </w:r>
      <w:r>
        <w:rPr>
          <w:rFonts w:hAnsi="Cambria Math" w:hint="eastAsia"/>
        </w:rPr>
        <w:t>Neural Processes, NPs</w:t>
      </w:r>
      <w:r>
        <w:rPr>
          <w:rFonts w:hAnsi="Cambria Math" w:hint="eastAsia"/>
        </w:rPr>
        <w:t>）是深度学习与贝叶斯统计交汇处的一种方法，神经过程旨在学习复杂函数的分布，并利用有限的观察数据对这些函数进行精准预测。其核心特征有以下几点：一是概率建模，与传统神经网络模型相比，</w:t>
      </w:r>
      <w:r>
        <w:rPr>
          <w:rFonts w:hAnsi="Cambria Math" w:hint="eastAsia"/>
        </w:rPr>
        <w:t>NPs</w:t>
      </w:r>
      <w:r>
        <w:rPr>
          <w:rFonts w:hAnsi="Cambria Math" w:hint="eastAsia"/>
        </w:rPr>
        <w:t>通过参数化随机过程来抓捉数据内的不确定性，为复杂系统的潜在分布建模与推理提供了灵活方法。二是数据驱动，</w:t>
      </w:r>
      <w:r>
        <w:rPr>
          <w:rFonts w:hAnsi="Cambria Math" w:hint="eastAsia"/>
        </w:rPr>
        <w:t>NPs</w:t>
      </w:r>
      <w:r>
        <w:rPr>
          <w:rFonts w:hAnsi="Cambria Math" w:hint="eastAsia"/>
        </w:rPr>
        <w:t>可根据输入数据自动调节其推理过程，避免手动设置复杂模型结构，从而在处理不同任务时展现出高度适应性。三是条件生成能力，</w:t>
      </w:r>
      <w:r>
        <w:rPr>
          <w:rFonts w:hAnsi="Cambria Math"/>
        </w:rPr>
        <w:t>NP</w:t>
      </w:r>
      <w:r>
        <w:rPr>
          <w:rFonts w:hAnsi="Cambria Math" w:hint="eastAsia"/>
        </w:rPr>
        <w:t>能够根据一系列给定的上下文点（即已知的输入</w:t>
      </w:r>
      <w:r>
        <w:rPr>
          <w:rFonts w:hAnsi="Cambria Math" w:hint="eastAsia"/>
        </w:rPr>
        <w:t>-</w:t>
      </w:r>
      <w:r>
        <w:rPr>
          <w:rFonts w:hAnsi="Cambria Math" w:hint="eastAsia"/>
        </w:rPr>
        <w:t>输出对）来预测目标点的输出，实现生成与上下文相符的新样本。</w:t>
      </w:r>
    </w:p>
    <w:p w14:paraId="2FFCEA9B" w14:textId="77777777" w:rsidR="00B44408" w:rsidRDefault="00000000">
      <w:pPr>
        <w:spacing w:line="360" w:lineRule="auto"/>
        <w:ind w:firstLine="480"/>
        <w:rPr>
          <w:rFonts w:hAnsi="Cambria Math"/>
        </w:rPr>
      </w:pPr>
      <w:r>
        <w:rPr>
          <w:rFonts w:hAnsi="Cambria Math" w:hint="eastAsia"/>
        </w:rPr>
        <w:t>神经过程的结构通常包含三个主要部分：编码器、聚合器和解码器。其中编码器负责把每个观测点（输入</w:t>
      </w:r>
      <w:r>
        <w:rPr>
          <w:rFonts w:hAnsi="Cambria Math" w:hint="eastAsia"/>
        </w:rPr>
        <w:t>-</w:t>
      </w:r>
      <w:r>
        <w:rPr>
          <w:rFonts w:hAnsi="Cambria Math" w:hint="eastAsia"/>
        </w:rPr>
        <w:t>输出对）映射到潜在表示空间。聚合器负责将所有观测点的潜在表示合并为一个固定大小的全局表示，捕捉整体上下文信息。解码器负责基于合并后的全局表示和特定输入点，预测目标输出及其不确定性。</w:t>
      </w:r>
    </w:p>
    <w:p w14:paraId="14C11A92" w14:textId="77777777" w:rsidR="00B44408" w:rsidRDefault="00000000">
      <w:pPr>
        <w:spacing w:line="360" w:lineRule="auto"/>
        <w:ind w:firstLine="480"/>
        <w:rPr>
          <w:rFonts w:hAnsi="Cambria Math"/>
        </w:rPr>
      </w:pPr>
      <w:r>
        <w:rPr>
          <w:rFonts w:hAnsi="Cambria Math" w:hint="eastAsia"/>
        </w:rPr>
        <w:t>NPs</w:t>
      </w:r>
      <w:r>
        <w:rPr>
          <w:rFonts w:hAnsi="Cambria Math" w:hint="eastAsia"/>
        </w:rPr>
        <w:t>适合于需要模型灵活性和不确定性评估的各种场景，包括函数回归、条件性图像生成、时间序列预测、强化学习等领域</w:t>
      </w:r>
    </w:p>
    <w:p w14:paraId="4F2519D8" w14:textId="77777777" w:rsidR="00B44408" w:rsidRDefault="00000000">
      <w:pPr>
        <w:spacing w:line="360" w:lineRule="auto"/>
        <w:ind w:firstLine="480"/>
        <w:rPr>
          <w:rFonts w:hAnsi="Cambria Math"/>
        </w:rPr>
      </w:pPr>
      <w:r>
        <w:rPr>
          <w:rFonts w:hAnsi="Cambria Math" w:hint="eastAsia"/>
        </w:rPr>
        <w:t>尽管神经过程在理论上具有较大灵活性和潜力，但其缺乏对时间流的明确处理，针对这一问题，研究人员提出了神经常微分过程</w:t>
      </w:r>
      <w:r>
        <w:rPr>
          <w:rFonts w:hAnsi="Cambria Math" w:hint="eastAsia"/>
        </w:rPr>
        <w:t>(Neural ODE Process</w:t>
      </w:r>
      <w:r>
        <w:rPr>
          <w:rFonts w:hAnsi="Cambria Math" w:hint="eastAsia"/>
        </w:rPr>
        <w:t>，</w:t>
      </w:r>
      <w:r>
        <w:rPr>
          <w:rFonts w:hAnsi="Cambria Math" w:hint="eastAsia"/>
        </w:rPr>
        <w:t>NDP)</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_Ref127118933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[32]</w:t>
      </w:r>
      <w:r>
        <w:rPr>
          <w:rFonts w:asciiTheme="minorEastAsia" w:hAnsiTheme="minorEastAsia"/>
          <w:sz w:val="18"/>
          <w:szCs w:val="18"/>
          <w:vertAlign w:val="superscript"/>
        </w:rPr>
        <w:fldChar w:fldCharType="end"/>
      </w:r>
      <w:r>
        <w:rPr>
          <w:rFonts w:hAnsi="Cambria Math" w:hint="eastAsia"/>
        </w:rPr>
        <w:t>方法，在神经神经常微分过程，来自时间序列的观测值被编码和汇总形成变量</w:t>
      </w:r>
      <w:r>
        <w:rPr>
          <w:rFonts w:hAnsi="Cambria Math" w:hint="eastAsia"/>
        </w:rPr>
        <w:t xml:space="preserve">r, </w:t>
      </w:r>
      <w:r>
        <w:rPr>
          <w:rFonts w:hAnsi="Cambria Math" w:hint="eastAsia"/>
        </w:rPr>
        <w:lastRenderedPageBreak/>
        <w:t>再通过</w:t>
      </w:r>
      <w:r>
        <w:rPr>
          <w:rFonts w:hAnsi="Cambria Math" w:hint="eastAsia"/>
        </w:rPr>
        <w:t>r</w:t>
      </w:r>
      <w:r>
        <w:rPr>
          <w:rFonts w:hAnsi="Cambria Math" w:hint="eastAsia"/>
        </w:rPr>
        <w:t>将潜在变量</w:t>
      </w:r>
      <w:r>
        <w:rPr>
          <w:rFonts w:hAnsi="Cambria Math" w:hint="eastAsia"/>
        </w:rPr>
        <w:t>D</w:t>
      </w:r>
      <w:r>
        <w:rPr>
          <w:rFonts w:hAnsi="Cambria Math" w:hint="eastAsia"/>
        </w:rPr>
        <w:t>和</w:t>
      </w:r>
      <w:r>
        <w:rPr>
          <w:rFonts w:hAnsi="Cambria Math" w:hint="eastAsia"/>
        </w:rPr>
        <w:t>L0</w:t>
      </w:r>
      <w:r>
        <w:rPr>
          <w:rFonts w:hAnsi="Cambria Math" w:hint="eastAsia"/>
        </w:rPr>
        <w:t>参数化。最后在目标时间</w:t>
      </w:r>
      <w:r>
        <w:rPr>
          <w:rFonts w:hAnsi="Cambria Math"/>
        </w:rPr>
        <w:t>t</w:t>
      </w:r>
      <w:r>
        <w:rPr>
          <w:rFonts w:hAnsi="Cambria Math" w:hint="eastAsia"/>
        </w:rPr>
        <w:t>对潜在变量进行解码得到该时刻的状态。模型架构图如下：</w:t>
      </w:r>
    </w:p>
    <w:p w14:paraId="5D5D6642" w14:textId="77777777" w:rsidR="00B44408" w:rsidRDefault="00000000">
      <w:pPr>
        <w:spacing w:line="360" w:lineRule="auto"/>
        <w:ind w:firstLine="480"/>
        <w:jc w:val="center"/>
        <w:rPr>
          <w:rFonts w:hAnsi="Cambria Math"/>
        </w:rPr>
      </w:pPr>
      <w:r>
        <w:rPr>
          <w:rFonts w:hAnsi="Cambria Math"/>
          <w:noProof/>
        </w:rPr>
        <w:drawing>
          <wp:inline distT="0" distB="0" distL="0" distR="0" wp14:anchorId="3A9013C7" wp14:editId="445394C8">
            <wp:extent cx="2802890" cy="3159125"/>
            <wp:effectExtent l="0" t="0" r="1651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2802890" cy="3159125"/>
                    </a:xfrm>
                    <a:prstGeom prst="rect">
                      <a:avLst/>
                    </a:prstGeom>
                  </pic:spPr>
                </pic:pic>
              </a:graphicData>
            </a:graphic>
          </wp:inline>
        </w:drawing>
      </w:r>
    </w:p>
    <w:p w14:paraId="6328D64E" w14:textId="77777777" w:rsidR="00B44408" w:rsidRDefault="00000000">
      <w:pPr>
        <w:spacing w:line="360" w:lineRule="auto"/>
        <w:ind w:firstLine="480"/>
        <w:jc w:val="center"/>
        <w:rPr>
          <w:rFonts w:ascii="黑体" w:eastAsia="黑体" w:hAnsi="黑体" w:cs="黑体"/>
        </w:rPr>
      </w:pPr>
      <w:r>
        <w:rPr>
          <w:rFonts w:ascii="黑体" w:eastAsia="黑体" w:hAnsi="黑体" w:cs="黑体" w:hint="eastAsia"/>
        </w:rPr>
        <w:t>图3.1 神经常微分过程模型架构图</w:t>
      </w:r>
    </w:p>
    <w:p w14:paraId="30B2507E" w14:textId="77777777" w:rsidR="00B44408" w:rsidRDefault="00000000">
      <w:pPr>
        <w:spacing w:line="360" w:lineRule="auto"/>
        <w:ind w:firstLine="480"/>
        <w:rPr>
          <w:rFonts w:hAnsi="Cambria Math"/>
        </w:rPr>
      </w:pPr>
      <w:r>
        <w:rPr>
          <w:rFonts w:hAnsi="Cambria Math" w:hint="eastAsia"/>
        </w:rPr>
        <w:t>其中暗色的节点表示观测到的随机变量，亮节点表示包含隐藏信息的隐藏随机变量。</w:t>
      </w:r>
      <m:oMath>
        <m:sSub>
          <m:sSubPr>
            <m:ctrlPr>
              <w:rPr>
                <w:rFonts w:ascii="Cambria Math" w:hAnsi="Cambria Math"/>
                <w:i/>
                <w:iCs/>
              </w:rPr>
            </m:ctrlPr>
          </m:sSubPr>
          <m:e>
            <m:r>
              <w:rPr>
                <w:rFonts w:ascii="Cambria Math" w:hAnsi="Cambria Math"/>
              </w:rPr>
              <m:t>I</m:t>
            </m:r>
          </m:e>
          <m:sub>
            <m:r>
              <w:rPr>
                <w:rFonts w:ascii="Cambria Math" w:hAnsi="Cambria Math"/>
              </w:rPr>
              <m:t>C</m:t>
            </m:r>
          </m:sub>
        </m:sSub>
      </m:oMath>
      <w:r>
        <w:rPr>
          <w:rFonts w:hAnsi="Cambria Math" w:hint="eastAsia"/>
        </w:rPr>
        <w:t>和</w:t>
      </w:r>
      <m:oMath>
        <m:sSub>
          <m:sSubPr>
            <m:ctrlPr>
              <w:rPr>
                <w:rFonts w:ascii="Cambria Math" w:hAnsi="Cambria Math"/>
                <w:i/>
                <w:iCs/>
              </w:rPr>
            </m:ctrlPr>
          </m:sSubPr>
          <m:e>
            <m:r>
              <w:rPr>
                <w:rFonts w:ascii="Cambria Math" w:hAnsi="Cambria Math"/>
              </w:rPr>
              <m:t>I</m:t>
            </m:r>
          </m:e>
          <m:sub>
            <m:r>
              <w:rPr>
                <w:rFonts w:ascii="Cambria Math" w:hAnsi="Cambria Math"/>
              </w:rPr>
              <m:t>T</m:t>
            </m:r>
          </m:sub>
        </m:sSub>
      </m:oMath>
      <w:r>
        <w:rPr>
          <w:rFonts w:hAnsi="Cambria Math" w:hint="eastAsia"/>
        </w:rPr>
        <w:t>分别表示上下文和目标点的索引集合。全箭头表示生成过程，虚线箭头表示推理。除此之外，神经常微分过程还引入了一个概率性的</w:t>
      </w:r>
      <w:r>
        <w:rPr>
          <w:rFonts w:hAnsi="Cambria Math" w:hint="eastAsia"/>
        </w:rPr>
        <w:t>ODE</w:t>
      </w:r>
      <w:r>
        <w:rPr>
          <w:rFonts w:hAnsi="Cambria Math" w:hint="eastAsia"/>
        </w:rPr>
        <w:t>作为额外的编码机制，这一设计基于一个假设，即时间序列数据直接或间接反映了底层</w:t>
      </w:r>
      <w:r>
        <w:rPr>
          <w:rFonts w:hAnsi="Cambria Math" w:hint="eastAsia"/>
        </w:rPr>
        <w:t>ODE</w:t>
      </w:r>
      <w:r>
        <w:rPr>
          <w:rFonts w:hAnsi="Cambria Math" w:hint="eastAsia"/>
        </w:rPr>
        <w:t>的动态行为。同时</w:t>
      </w:r>
      <w:r>
        <w:rPr>
          <w:rFonts w:hAnsi="Cambria Math"/>
        </w:rPr>
        <w:t>NDP</w:t>
      </w:r>
      <w:r>
        <w:rPr>
          <w:rFonts w:hAnsi="Cambria Math" w:hint="eastAsia"/>
        </w:rPr>
        <w:t>还保留了神经过程（</w:t>
      </w:r>
      <w:r>
        <w:rPr>
          <w:rFonts w:hAnsi="Cambria Math" w:hint="eastAsia"/>
        </w:rPr>
        <w:t>NP</w:t>
      </w:r>
      <w:r>
        <w:rPr>
          <w:rFonts w:hAnsi="Cambria Math" w:hint="eastAsia"/>
        </w:rPr>
        <w:t>）处理大规模输入数据的能力。</w:t>
      </w:r>
    </w:p>
    <w:p w14:paraId="43C6C9AA" w14:textId="77777777" w:rsidR="00B44408" w:rsidRDefault="00000000">
      <w:pPr>
        <w:spacing w:line="360" w:lineRule="auto"/>
        <w:ind w:firstLine="480"/>
        <w:rPr>
          <w:rFonts w:hAnsi="Cambria Math"/>
        </w:rPr>
      </w:pPr>
      <w:r>
        <w:rPr>
          <w:rFonts w:hAnsi="Cambria Math" w:hint="eastAsia"/>
        </w:rPr>
        <w:t>基于以上设计使得</w:t>
      </w:r>
      <w:r>
        <w:rPr>
          <w:rFonts w:hAnsi="Cambria Math" w:hint="eastAsia"/>
        </w:rPr>
        <w:t>N</w:t>
      </w:r>
      <w:r>
        <w:rPr>
          <w:rFonts w:hAnsi="Cambria Math"/>
        </w:rPr>
        <w:t>DP</w:t>
      </w:r>
      <w:r>
        <w:rPr>
          <w:rFonts w:hAnsi="Cambria Math" w:hint="eastAsia"/>
        </w:rPr>
        <w:t>方法相比较于</w:t>
      </w:r>
      <w:r>
        <w:rPr>
          <w:rFonts w:hAnsi="Cambria Math" w:hint="eastAsia"/>
        </w:rPr>
        <w:t>N</w:t>
      </w:r>
      <w:r>
        <w:rPr>
          <w:rFonts w:hAnsi="Cambria Math"/>
        </w:rPr>
        <w:t>P</w:t>
      </w:r>
      <w:r>
        <w:rPr>
          <w:rFonts w:hAnsi="Cambria Math" w:hint="eastAsia"/>
        </w:rPr>
        <w:t>适合于建模数据的自适应随机动力学。</w:t>
      </w:r>
      <w:r>
        <w:rPr>
          <w:rFonts w:hAnsi="Cambria Math"/>
        </w:rPr>
        <w:t>NDP</w:t>
      </w:r>
      <w:r>
        <w:rPr>
          <w:rFonts w:hAnsi="Cambria Math" w:hint="eastAsia"/>
        </w:rPr>
        <w:t>不但能对输入数据点的适应能力以及在数据稀疏且可能不规则采样的情况下对底层动力学不确定性的处理。还可以通过在神经过程中加入时间维度的显式处理，为模型引入了额外的归纳偏见。这也是本文选择使用</w:t>
      </w:r>
      <w:r>
        <w:rPr>
          <w:rFonts w:hAnsi="Cambria Math" w:hint="eastAsia"/>
        </w:rPr>
        <w:t>N</w:t>
      </w:r>
      <w:r>
        <w:rPr>
          <w:rFonts w:hAnsi="Cambria Math"/>
        </w:rPr>
        <w:t>DP</w:t>
      </w:r>
      <w:r>
        <w:rPr>
          <w:rFonts w:hAnsi="Cambria Math" w:hint="eastAsia"/>
        </w:rPr>
        <w:t>作为模型的一部分来进行跨环境学习的原因。</w:t>
      </w:r>
    </w:p>
    <w:p w14:paraId="3C335B12" w14:textId="77777777" w:rsidR="00B44408" w:rsidRDefault="00000000" w:rsidP="00E907E2">
      <w:pPr>
        <w:pStyle w:val="3"/>
      </w:pPr>
      <w:bookmarkStart w:id="213" w:name="_Toc165911694"/>
      <w:r>
        <w:t>3</w:t>
      </w:r>
      <w:r>
        <w:rPr>
          <w:rFonts w:hint="eastAsia"/>
        </w:rPr>
        <w:t>.2.</w:t>
      </w:r>
      <w:r>
        <w:t>2</w:t>
      </w:r>
      <w:r>
        <w:rPr>
          <w:rFonts w:hint="eastAsia"/>
        </w:rPr>
        <w:t xml:space="preserve"> O</w:t>
      </w:r>
      <w:r>
        <w:t>DE</w:t>
      </w:r>
      <w:r>
        <w:rPr>
          <w:rFonts w:hint="eastAsia"/>
        </w:rPr>
        <w:t>求解器</w:t>
      </w:r>
      <w:bookmarkEnd w:id="213"/>
    </w:p>
    <w:p w14:paraId="193992FD" w14:textId="77777777" w:rsidR="00B44408" w:rsidRDefault="00000000">
      <w:pPr>
        <w:spacing w:line="360" w:lineRule="auto"/>
        <w:ind w:firstLine="480"/>
        <w:rPr>
          <w:rFonts w:hAnsi="Cambria Math"/>
        </w:rPr>
      </w:pPr>
      <w:r>
        <w:rPr>
          <w:rFonts w:hAnsi="Cambria Math" w:hint="eastAsia"/>
        </w:rPr>
        <w:t>常微分方程（</w:t>
      </w:r>
      <w:r>
        <w:rPr>
          <w:rFonts w:hAnsi="Cambria Math" w:hint="eastAsia"/>
        </w:rPr>
        <w:t>ODE</w:t>
      </w:r>
      <w:r>
        <w:rPr>
          <w:rFonts w:hAnsi="Cambria Math" w:hint="eastAsia"/>
        </w:rPr>
        <w:t>）求解器专门用于解决形式为</w:t>
      </w:r>
      <m:oMath>
        <m:r>
          <m:rPr>
            <m:sty m:val="p"/>
          </m:rPr>
          <w:rPr>
            <w:rFonts w:ascii="Cambria Math" w:hAnsi="Cambria Math" w:hint="eastAsia"/>
          </w:rPr>
          <m:t xml:space="preserve"> dy/dt = f(t, y)</m:t>
        </m:r>
      </m:oMath>
      <w:r>
        <w:rPr>
          <w:rFonts w:hAnsi="Cambria Math" w:hint="eastAsia"/>
        </w:rPr>
        <w:t>的方程，这里的</w:t>
      </w:r>
      <m:oMath>
        <m:r>
          <m:rPr>
            <m:sty m:val="p"/>
          </m:rPr>
          <w:rPr>
            <w:rFonts w:ascii="Cambria Math" w:hAnsi="Cambria Math" w:hint="eastAsia"/>
          </w:rPr>
          <m:t>y</m:t>
        </m:r>
      </m:oMath>
      <w:r>
        <w:rPr>
          <w:rFonts w:hAnsi="Cambria Math" w:hint="eastAsia"/>
        </w:rPr>
        <w:t>表示一个或多个未知函数，</w:t>
      </w:r>
      <m:oMath>
        <m:r>
          <m:rPr>
            <m:sty m:val="p"/>
          </m:rPr>
          <w:rPr>
            <w:rFonts w:ascii="Cambria Math" w:hAnsi="Cambria Math" w:hint="eastAsia"/>
          </w:rPr>
          <m:t>t</m:t>
        </m:r>
      </m:oMath>
      <w:r>
        <w:rPr>
          <w:rFonts w:hAnsi="Cambria Math" w:hint="eastAsia"/>
        </w:rPr>
        <w:t>为变量，而</w:t>
      </w:r>
      <m:oMath>
        <m:r>
          <m:rPr>
            <m:sty m:val="p"/>
          </m:rPr>
          <w:rPr>
            <w:rFonts w:ascii="Cambria Math" w:hAnsi="Cambria Math" w:hint="eastAsia"/>
          </w:rPr>
          <m:t>f</m:t>
        </m:r>
      </m:oMath>
      <w:r>
        <w:rPr>
          <w:rFonts w:hAnsi="Cambria Math" w:hint="eastAsia"/>
        </w:rPr>
        <w:t>是已知函数。在诸如物理、工程、生物学等多个领域中，</w:t>
      </w:r>
      <w:r>
        <w:rPr>
          <w:rFonts w:hAnsi="Cambria Math" w:hint="eastAsia"/>
        </w:rPr>
        <w:t>ODE</w:t>
      </w:r>
      <w:r>
        <w:rPr>
          <w:rFonts w:hAnsi="Cambria Math" w:hint="eastAsia"/>
        </w:rPr>
        <w:t>广泛用于描述系统状态随时间变化的规律。虽然</w:t>
      </w:r>
      <w:r>
        <w:rPr>
          <w:rFonts w:hAnsi="Cambria Math" w:hint="eastAsia"/>
        </w:rPr>
        <w:t>ODE</w:t>
      </w:r>
      <w:r>
        <w:rPr>
          <w:rFonts w:hAnsi="Cambria Math" w:hint="eastAsia"/>
        </w:rPr>
        <w:lastRenderedPageBreak/>
        <w:t>求解器可以是分析解法或数值解法的软件实现，但由于许多</w:t>
      </w:r>
      <w:r>
        <w:rPr>
          <w:rFonts w:hAnsi="Cambria Math" w:hint="eastAsia"/>
        </w:rPr>
        <w:t>ODE</w:t>
      </w:r>
      <w:r>
        <w:rPr>
          <w:rFonts w:hAnsi="Cambria Math" w:hint="eastAsia"/>
        </w:rPr>
        <w:t>无法得到精确的分析解，因此数值解法尤为重要。</w:t>
      </w:r>
    </w:p>
    <w:p w14:paraId="50C8B865" w14:textId="77777777" w:rsidR="00B44408" w:rsidRDefault="00000000">
      <w:pPr>
        <w:spacing w:line="360" w:lineRule="auto"/>
        <w:ind w:firstLine="480"/>
        <w:rPr>
          <w:rFonts w:hAnsi="Cambria Math"/>
        </w:rPr>
      </w:pPr>
      <w:r>
        <w:rPr>
          <w:rFonts w:hAnsi="Cambria Math" w:hint="eastAsia"/>
        </w:rPr>
        <w:t>解</w:t>
      </w:r>
      <w:r>
        <w:rPr>
          <w:rFonts w:hAnsi="Cambria Math" w:hint="eastAsia"/>
        </w:rPr>
        <w:t>ODE</w:t>
      </w:r>
      <w:r>
        <w:rPr>
          <w:rFonts w:hAnsi="Cambria Math" w:hint="eastAsia"/>
        </w:rPr>
        <w:t>的数值方法主要有：一、欧拉方法，最基础的一种求解方法，通过在某点处估算斜率来预测下一点的值。尽管易于实现，但由于准确度和稳定性较低，仅适合精度需求不高的场合。二、龙格</w:t>
      </w:r>
      <w:r>
        <w:rPr>
          <w:rFonts w:hAnsi="Cambria Math" w:hint="eastAsia"/>
        </w:rPr>
        <w:t>-</w:t>
      </w:r>
      <w:r>
        <w:rPr>
          <w:rFonts w:hAnsi="Cambria Math" w:hint="eastAsia"/>
        </w:rPr>
        <w:t>库塔方法，一系列更高精度和稳定的方法，四阶龙格</w:t>
      </w:r>
      <w:r>
        <w:rPr>
          <w:rFonts w:hAnsi="Cambria Math" w:hint="eastAsia"/>
        </w:rPr>
        <w:t>-</w:t>
      </w:r>
      <w:r>
        <w:rPr>
          <w:rFonts w:hAnsi="Cambria Math" w:hint="eastAsia"/>
        </w:rPr>
        <w:t>库塔（</w:t>
      </w:r>
      <w:r>
        <w:rPr>
          <w:rFonts w:hAnsi="Cambria Math" w:hint="eastAsia"/>
        </w:rPr>
        <w:t>RK4</w:t>
      </w:r>
      <w:r>
        <w:rPr>
          <w:rFonts w:hAnsi="Cambria Math" w:hint="eastAsia"/>
        </w:rPr>
        <w:t>）方法尤其著名。通过结合多个点处的斜率信息，</w:t>
      </w:r>
      <w:r>
        <w:rPr>
          <w:rFonts w:hAnsi="Cambria Math" w:hint="eastAsia"/>
        </w:rPr>
        <w:t>RK</w:t>
      </w:r>
      <w:r>
        <w:rPr>
          <w:rFonts w:hAnsi="Cambria Math" w:hint="eastAsia"/>
        </w:rPr>
        <w:t>方法能提供更准确的解。三、自适应步长方法，例如</w:t>
      </w:r>
      <w:r>
        <w:rPr>
          <w:rFonts w:hAnsi="Cambria Math" w:hint="eastAsia"/>
        </w:rPr>
        <w:t>RK45</w:t>
      </w:r>
      <w:r>
        <w:rPr>
          <w:rFonts w:hAnsi="Cambria Math" w:hint="eastAsia"/>
        </w:rPr>
        <w:t>方法，根据求解过程中的误差自动调整步长。这类方法在确保精度的同时提升了计算效率。四、多步法，例如亚当斯方法，利用前几步的信息预测下一步的解，适合求解刚性或非刚性</w:t>
      </w:r>
      <w:r>
        <w:rPr>
          <w:rFonts w:hAnsi="Cambria Math" w:hint="eastAsia"/>
        </w:rPr>
        <w:t>ODE</w:t>
      </w:r>
      <w:r>
        <w:rPr>
          <w:rFonts w:hAnsi="Cambria Math" w:hint="eastAsia"/>
        </w:rPr>
        <w:t>问题。</w:t>
      </w:r>
    </w:p>
    <w:p w14:paraId="3F56D548" w14:textId="77777777" w:rsidR="00B44408" w:rsidRDefault="00000000">
      <w:pPr>
        <w:spacing w:line="360" w:lineRule="auto"/>
        <w:ind w:firstLine="480"/>
        <w:rPr>
          <w:rFonts w:hAnsi="Cambria Math"/>
        </w:rPr>
      </w:pPr>
      <w:r>
        <w:rPr>
          <w:rFonts w:hAnsi="Cambria Math" w:hint="eastAsia"/>
        </w:rPr>
        <w:t>本文结合文章实验精度需求和计算资源考虑，选用了</w:t>
      </w:r>
      <w:r>
        <w:rPr>
          <w:rFonts w:hAnsi="Cambria Math" w:hint="eastAsia"/>
        </w:rPr>
        <w:t>R</w:t>
      </w:r>
      <w:r>
        <w:rPr>
          <w:rFonts w:hAnsi="Cambria Math"/>
        </w:rPr>
        <w:t>K4</w:t>
      </w:r>
      <w:r>
        <w:rPr>
          <w:rFonts w:hAnsi="Cambria Math" w:hint="eastAsia"/>
        </w:rPr>
        <w:t>，即</w:t>
      </w:r>
      <w:r>
        <w:rPr>
          <w:rFonts w:ascii="Segoe UI" w:hAnsi="Segoe UI" w:cs="Segoe UI"/>
          <w:color w:val="0D0D0D"/>
          <w:shd w:val="clear" w:color="auto" w:fill="FFFFFF"/>
        </w:rPr>
        <w:t>四阶龙格</w:t>
      </w:r>
      <w:r>
        <w:rPr>
          <w:rFonts w:ascii="Segoe UI" w:hAnsi="Segoe UI" w:cs="Segoe UI"/>
          <w:color w:val="0D0D0D"/>
          <w:shd w:val="clear" w:color="auto" w:fill="FFFFFF"/>
        </w:rPr>
        <w:t>-</w:t>
      </w:r>
      <w:r>
        <w:rPr>
          <w:rFonts w:ascii="Segoe UI" w:hAnsi="Segoe UI" w:cs="Segoe UI"/>
          <w:color w:val="0D0D0D"/>
          <w:shd w:val="clear" w:color="auto" w:fill="FFFFFF"/>
        </w:rPr>
        <w:t>库塔</w:t>
      </w:r>
      <w:r>
        <w:rPr>
          <w:rFonts w:ascii="Segoe UI" w:hAnsi="Segoe UI" w:cs="Segoe UI" w:hint="eastAsia"/>
          <w:color w:val="0D0D0D"/>
          <w:shd w:val="clear" w:color="auto" w:fill="FFFFFF"/>
        </w:rPr>
        <w:t>方法</w:t>
      </w:r>
      <w:r>
        <w:rPr>
          <w:rFonts w:hAnsi="Cambria Math" w:hint="eastAsia"/>
        </w:rPr>
        <w:t>。</w:t>
      </w:r>
      <w:r>
        <w:rPr>
          <w:rFonts w:hAnsi="Cambria Math" w:hint="eastAsia"/>
        </w:rPr>
        <w:t xml:space="preserve"> </w:t>
      </w:r>
    </w:p>
    <w:p w14:paraId="0140F5CA" w14:textId="77777777" w:rsidR="00B44408" w:rsidRDefault="00000000" w:rsidP="00E907E2">
      <w:pPr>
        <w:pStyle w:val="3"/>
      </w:pPr>
      <w:bookmarkStart w:id="214" w:name="_Toc165911695"/>
      <w:r>
        <w:t>3</w:t>
      </w:r>
      <w:r>
        <w:rPr>
          <w:rFonts w:hint="eastAsia"/>
        </w:rPr>
        <w:t>.2.</w:t>
      </w:r>
      <w:r>
        <w:t>3</w:t>
      </w:r>
      <w:r>
        <w:rPr>
          <w:rFonts w:hint="eastAsia"/>
        </w:rPr>
        <w:t xml:space="preserve"> </w:t>
      </w:r>
      <w:r>
        <w:rPr>
          <w:rFonts w:hint="eastAsia"/>
        </w:rPr>
        <w:t>跨环境学习能力与迁移学习</w:t>
      </w:r>
      <w:bookmarkEnd w:id="214"/>
    </w:p>
    <w:p w14:paraId="3421F690" w14:textId="77777777" w:rsidR="00B44408" w:rsidRDefault="00000000">
      <w:pPr>
        <w:spacing w:line="360" w:lineRule="auto"/>
        <w:ind w:firstLine="480"/>
        <w:rPr>
          <w:rFonts w:hAnsi="Cambria Math"/>
        </w:rPr>
      </w:pPr>
      <w:r>
        <w:rPr>
          <w:rFonts w:hAnsi="Cambria Math" w:hint="eastAsia"/>
        </w:rPr>
        <w:t>在复杂系统上进行跨环境学习可以看作是迁移学习中的领域自适应（</w:t>
      </w:r>
      <w:r>
        <w:rPr>
          <w:rFonts w:hAnsi="Cambria Math" w:hint="eastAsia"/>
        </w:rPr>
        <w:t>Domain Adaptation, DA</w:t>
      </w:r>
      <w:r>
        <w:rPr>
          <w:rFonts w:hAnsi="Cambria Math" w:hint="eastAsia"/>
        </w:rPr>
        <w:t>）问题，即</w:t>
      </w:r>
      <w:r>
        <w:rPr>
          <w:rFonts w:hAnsi="Cambria Math"/>
        </w:rPr>
        <w:t>桥接训练数据（源域）与测试数据（目标域）分布差异时的泛化难题，目的是使得模型在源域上获得的知识能够有效迁移到目标域上，并在该域中保持高效的性能表现</w:t>
      </w:r>
      <w:r>
        <w:rPr>
          <w:rFonts w:hAnsi="Cambria Math" w:hint="eastAsia"/>
        </w:rPr>
        <w:t>。领域自适应的方法大概可以分为三种，这里本文采用了特征空间对齐的思想，</w:t>
      </w:r>
      <w:r>
        <w:rPr>
          <w:rFonts w:hAnsi="Cambria Math"/>
        </w:rPr>
        <w:t>该</w:t>
      </w:r>
      <w:r>
        <w:rPr>
          <w:rFonts w:hAnsi="Cambria Math" w:hint="eastAsia"/>
        </w:rPr>
        <w:t>方法</w:t>
      </w:r>
      <w:r>
        <w:rPr>
          <w:rFonts w:hAnsi="Cambria Math"/>
        </w:rPr>
        <w:t>旨在通过调整源域与目标域的特征空间，达到两者特征分布更接近的效果。这一过程可借助各种特征提取方法完成，例如利用主成分分析（</w:t>
      </w:r>
      <w:r>
        <w:rPr>
          <w:rFonts w:hAnsi="Cambria Math"/>
        </w:rPr>
        <w:t>PCA</w:t>
      </w:r>
      <w:r>
        <w:rPr>
          <w:rFonts w:hAnsi="Cambria Math"/>
        </w:rPr>
        <w:t>）、自编码器，或是采用对抗训练技术促使模型掌握跨领域不变的特征。</w:t>
      </w:r>
    </w:p>
    <w:p w14:paraId="15FCC44A" w14:textId="77777777" w:rsidR="00B44408" w:rsidRDefault="00000000">
      <w:pPr>
        <w:spacing w:line="360" w:lineRule="auto"/>
        <w:ind w:firstLine="480"/>
        <w:rPr>
          <w:rFonts w:hAnsi="Cambria Math"/>
        </w:rPr>
      </w:pPr>
      <w:r>
        <w:rPr>
          <w:rFonts w:hAnsi="Cambria Math" w:hint="eastAsia"/>
        </w:rPr>
        <w:t>域对抗神经网络（</w:t>
      </w:r>
      <w:r>
        <w:rPr>
          <w:rFonts w:hAnsi="Cambria Math" w:hint="eastAsia"/>
        </w:rPr>
        <w:t>Domain Adversarial Neural Network</w:t>
      </w:r>
      <w:r>
        <w:rPr>
          <w:rFonts w:hAnsi="Cambria Math" w:hint="eastAsia"/>
        </w:rPr>
        <w:t>，</w:t>
      </w:r>
      <w:r>
        <w:rPr>
          <w:rFonts w:hAnsi="Cambria Math" w:hint="eastAsia"/>
        </w:rPr>
        <w:t>DANN</w:t>
      </w:r>
      <w:r>
        <w:rPr>
          <w:rFonts w:hAnsi="Cambria Math" w:hint="eastAsia"/>
        </w:rPr>
        <w:t>）</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_Ref135006210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[31]</w:t>
      </w:r>
      <w:r>
        <w:rPr>
          <w:rFonts w:asciiTheme="minorEastAsia" w:hAnsiTheme="minorEastAsia"/>
          <w:sz w:val="18"/>
          <w:szCs w:val="18"/>
          <w:vertAlign w:val="superscript"/>
        </w:rPr>
        <w:fldChar w:fldCharType="end"/>
      </w:r>
      <w:r>
        <w:rPr>
          <w:rFonts w:hAnsi="Cambria Math" w:hint="eastAsia"/>
        </w:rPr>
        <w:t>是深度学习领域中一种创新的方法论，旨在处理领域适应问题。</w:t>
      </w:r>
      <w:r>
        <w:rPr>
          <w:rFonts w:hAnsi="Cambria Math" w:hint="eastAsia"/>
        </w:rPr>
        <w:t>DANN</w:t>
      </w:r>
      <w:r>
        <w:rPr>
          <w:rFonts w:hAnsi="Cambria Math" w:hint="eastAsia"/>
        </w:rPr>
        <w:t>的核心机制是通过训练三个关键组件来实现的：一是特征提取器，负责从输入数据中提炼出能够表征数据本质属性的通用特征。二是标签预测器利用这些特征来预测数据的标签，其工作方式与传统监督学习任务中的模型相似，第三部分为域分类器，其负责判断输入数据是来自源域还是目标域，基于从特征提取器中提取的特征进行判断。</w:t>
      </w:r>
    </w:p>
    <w:p w14:paraId="1D02FEEC" w14:textId="41EF38C4" w:rsidR="00B44408" w:rsidDel="00CB098F" w:rsidRDefault="00000000" w:rsidP="00CB098F">
      <w:pPr>
        <w:spacing w:line="360" w:lineRule="auto"/>
        <w:ind w:firstLine="480"/>
        <w:rPr>
          <w:del w:id="215" w:author="yang" w:date="2024-05-07T16:01:00Z"/>
          <w:rFonts w:hAnsi="Cambria Math"/>
        </w:rPr>
        <w:pPrChange w:id="216" w:author="yang" w:date="2024-05-07T16:01:00Z">
          <w:pPr>
            <w:spacing w:line="360" w:lineRule="auto"/>
            <w:ind w:firstLine="480"/>
          </w:pPr>
        </w:pPrChange>
      </w:pPr>
      <w:r>
        <w:rPr>
          <w:rFonts w:hAnsi="Cambria Math" w:hint="eastAsia"/>
        </w:rPr>
        <w:t>在这一框架下，特征提取器和域分类器之间形成了一种对抗性的动态：特征</w:t>
      </w:r>
      <w:r>
        <w:rPr>
          <w:rFonts w:hAnsi="Cambria Math" w:hint="eastAsia"/>
        </w:rPr>
        <w:lastRenderedPageBreak/>
        <w:t>提取器的目标不仅是提取有用的特征，还要使这些特征对于域分类器而言尽可能难以区分其来自源域还是目标域。这种过程旨在使得提取的特征具备域不变性，即这些特征在两个不同的领域内均有效。这种对抗性训练策略与生成对抗网络（</w:t>
      </w:r>
      <w:r>
        <w:rPr>
          <w:rFonts w:hAnsi="Cambria Math" w:hint="eastAsia"/>
        </w:rPr>
        <w:t>GAN</w:t>
      </w:r>
      <w:r>
        <w:rPr>
          <w:rFonts w:hAnsi="Cambria Math" w:hint="eastAsia"/>
        </w:rPr>
        <w:t>）的思想相似，在</w:t>
      </w:r>
      <w:r>
        <w:rPr>
          <w:rFonts w:hAnsi="Cambria Math" w:hint="eastAsia"/>
        </w:rPr>
        <w:t>GAN</w:t>
      </w:r>
      <w:r>
        <w:rPr>
          <w:rFonts w:hAnsi="Cambria Math" w:hint="eastAsia"/>
        </w:rPr>
        <w:t>中，生成器（相当于特征提取器）尝试生成尽可能接近真实数据的样本，而判别器（相当于域分类器）则尝试区分样本是否真实。通过这种方法，</w:t>
      </w:r>
      <w:r>
        <w:rPr>
          <w:rFonts w:hAnsi="Cambria Math" w:hint="eastAsia"/>
        </w:rPr>
        <w:t>DANN</w:t>
      </w:r>
      <w:r>
        <w:rPr>
          <w:rFonts w:hAnsi="Cambria Math" w:hint="eastAsia"/>
        </w:rPr>
        <w:t>为跨领域的知识迁移和模型泛化提供了一种有效的机制，尤其适用于那些源域和目标域数据分布有显著差异的场景。这不仅推动了跨领域研究的发展，也为实际应用中遇到的跨域问题提供了解决方案。</w:t>
      </w:r>
      <w:del w:id="217" w:author="yang" w:date="2024-05-07T16:01:00Z">
        <w:r w:rsidDel="00CB098F">
          <w:rPr>
            <w:rFonts w:hAnsi="Cambria Math" w:hint="eastAsia"/>
          </w:rPr>
          <w:delText>使用神经</w:delText>
        </w:r>
        <w:r w:rsidDel="00CB098F">
          <w:rPr>
            <w:rFonts w:hAnsi="Cambria Math" w:hint="eastAsia"/>
          </w:rPr>
          <w:delText>O</w:delText>
        </w:r>
        <w:r w:rsidDel="00CB098F">
          <w:rPr>
            <w:rFonts w:hAnsi="Cambria Math"/>
          </w:rPr>
          <w:delText>DE</w:delText>
        </w:r>
        <w:r w:rsidDel="00CB098F">
          <w:rPr>
            <w:rFonts w:hAnsi="Cambria Math" w:hint="eastAsia"/>
          </w:rPr>
          <w:delText>中较为常见的编码器</w:delText>
        </w:r>
        <w:r w:rsidDel="00CB098F">
          <w:rPr>
            <w:rFonts w:hAnsi="Cambria Math" w:hint="eastAsia"/>
          </w:rPr>
          <w:delText>-</w:delText>
        </w:r>
        <w:r w:rsidDel="00CB098F">
          <w:rPr>
            <w:rFonts w:hAnsi="Cambria Math" w:hint="eastAsia"/>
          </w:rPr>
          <w:delText>解码器架构</w:delText>
        </w:r>
        <w:r w:rsidDel="00CB098F">
          <w:rPr>
            <w:rFonts w:asciiTheme="minorEastAsia" w:hAnsiTheme="minorEastAsia"/>
            <w:sz w:val="18"/>
            <w:szCs w:val="18"/>
            <w:vertAlign w:val="superscript"/>
          </w:rPr>
          <w:fldChar w:fldCharType="begin"/>
        </w:r>
        <w:r w:rsidDel="00CB098F">
          <w:rPr>
            <w:rFonts w:asciiTheme="minorEastAsia" w:hAnsiTheme="minorEastAsia"/>
            <w:sz w:val="18"/>
            <w:szCs w:val="18"/>
            <w:vertAlign w:val="superscript"/>
          </w:rPr>
          <w:delInstrText xml:space="preserve"> </w:delInstrText>
        </w:r>
        <w:r w:rsidDel="00CB098F">
          <w:rPr>
            <w:rFonts w:asciiTheme="minorEastAsia" w:hAnsiTheme="minorEastAsia" w:hint="eastAsia"/>
            <w:sz w:val="18"/>
            <w:szCs w:val="18"/>
            <w:vertAlign w:val="superscript"/>
          </w:rPr>
          <w:delInstrText>REF _Ref161065188 \r \h</w:delInstrText>
        </w:r>
        <w:r w:rsidDel="00CB098F">
          <w:rPr>
            <w:rFonts w:asciiTheme="minorEastAsia" w:hAnsiTheme="minorEastAsia"/>
            <w:sz w:val="18"/>
            <w:szCs w:val="18"/>
            <w:vertAlign w:val="superscript"/>
          </w:rPr>
          <w:delInstrText xml:space="preserve">  \* MERGEFORMAT </w:delInstrText>
        </w:r>
        <w:r w:rsidDel="00CB098F">
          <w:rPr>
            <w:rFonts w:asciiTheme="minorEastAsia" w:hAnsiTheme="minorEastAsia"/>
            <w:sz w:val="18"/>
            <w:szCs w:val="18"/>
            <w:vertAlign w:val="superscript"/>
          </w:rPr>
        </w:r>
        <w:r w:rsidDel="00CB098F">
          <w:rPr>
            <w:rFonts w:asciiTheme="minorEastAsia" w:hAnsiTheme="minorEastAsia"/>
            <w:sz w:val="18"/>
            <w:szCs w:val="18"/>
            <w:vertAlign w:val="superscript"/>
          </w:rPr>
          <w:fldChar w:fldCharType="separate"/>
        </w:r>
        <w:r w:rsidDel="00CB098F">
          <w:rPr>
            <w:rFonts w:asciiTheme="minorEastAsia" w:hAnsiTheme="minorEastAsia"/>
            <w:sz w:val="18"/>
            <w:szCs w:val="18"/>
            <w:vertAlign w:val="superscript"/>
          </w:rPr>
          <w:delText>[30]</w:delText>
        </w:r>
        <w:r w:rsidDel="00CB098F">
          <w:rPr>
            <w:rFonts w:asciiTheme="minorEastAsia" w:hAnsiTheme="minorEastAsia"/>
            <w:sz w:val="18"/>
            <w:szCs w:val="18"/>
            <w:vertAlign w:val="superscript"/>
          </w:rPr>
          <w:fldChar w:fldCharType="end"/>
        </w:r>
        <w:r w:rsidDel="00CB098F">
          <w:rPr>
            <w:rFonts w:hAnsi="Cambria Math" w:hint="eastAsia"/>
          </w:rPr>
          <w:delText>的情况下，将其与域对抗网络相结合是否会产生更好的学习能力便是本章所设计模型的出发点。</w:delText>
        </w:r>
      </w:del>
    </w:p>
    <w:p w14:paraId="16FA7020" w14:textId="757EB139" w:rsidR="00B44408" w:rsidRDefault="00000000" w:rsidP="00CB098F">
      <w:pPr>
        <w:spacing w:line="360" w:lineRule="auto"/>
        <w:ind w:firstLine="480"/>
        <w:rPr>
          <w:ins w:id="218" w:author="yang" w:date="2024-05-07T15:27:00Z"/>
          <w:rFonts w:hAnsi="Cambria Math"/>
        </w:rPr>
      </w:pPr>
      <w:del w:id="219" w:author="yang" w:date="2024-05-07T16:01:00Z">
        <w:r w:rsidDel="00CB098F">
          <w:rPr>
            <w:rFonts w:hAnsi="Cambria Math" w:hint="eastAsia"/>
          </w:rPr>
          <w:delText>本文采用了</w:delText>
        </w:r>
        <w:r w:rsidDel="00CB098F">
          <w:rPr>
            <w:rFonts w:hAnsi="Cambria Math" w:hint="eastAsia"/>
          </w:rPr>
          <w:delText>DANN</w:delText>
        </w:r>
        <w:r w:rsidDel="00CB098F">
          <w:rPr>
            <w:rFonts w:hAnsi="Cambria Math" w:hint="eastAsia"/>
          </w:rPr>
          <w:delText>的核心思想，并与神经常微分过程</w:delText>
        </w:r>
        <w:r w:rsidDel="00CB098F">
          <w:rPr>
            <w:rFonts w:hAnsi="Cambria Math" w:hint="eastAsia"/>
          </w:rPr>
          <w:delText>(Neural ODE Process</w:delText>
        </w:r>
        <w:r w:rsidDel="00CB098F">
          <w:rPr>
            <w:rFonts w:hAnsi="Cambria Math" w:hint="eastAsia"/>
          </w:rPr>
          <w:delText>，</w:delText>
        </w:r>
        <w:r w:rsidDel="00CB098F">
          <w:rPr>
            <w:rFonts w:hAnsi="Cambria Math" w:hint="eastAsia"/>
          </w:rPr>
          <w:delText>NDP)</w:delText>
        </w:r>
        <w:r w:rsidDel="00CB098F">
          <w:rPr>
            <w:rFonts w:asciiTheme="minorEastAsia" w:hAnsiTheme="minorEastAsia"/>
            <w:sz w:val="18"/>
            <w:szCs w:val="18"/>
            <w:vertAlign w:val="superscript"/>
          </w:rPr>
          <w:fldChar w:fldCharType="begin"/>
        </w:r>
        <w:r w:rsidDel="00CB098F">
          <w:rPr>
            <w:rFonts w:asciiTheme="minorEastAsia" w:hAnsiTheme="minorEastAsia"/>
            <w:sz w:val="18"/>
            <w:szCs w:val="18"/>
            <w:vertAlign w:val="superscript"/>
          </w:rPr>
          <w:delInstrText xml:space="preserve"> </w:delInstrText>
        </w:r>
        <w:r w:rsidDel="00CB098F">
          <w:rPr>
            <w:rFonts w:asciiTheme="minorEastAsia" w:hAnsiTheme="minorEastAsia" w:hint="eastAsia"/>
            <w:sz w:val="18"/>
            <w:szCs w:val="18"/>
            <w:vertAlign w:val="superscript"/>
          </w:rPr>
          <w:delInstrText>REF _Ref127118933 \r \h</w:delInstrText>
        </w:r>
        <w:r w:rsidDel="00CB098F">
          <w:rPr>
            <w:rFonts w:asciiTheme="minorEastAsia" w:hAnsiTheme="minorEastAsia"/>
            <w:sz w:val="18"/>
            <w:szCs w:val="18"/>
            <w:vertAlign w:val="superscript"/>
          </w:rPr>
          <w:delInstrText xml:space="preserve">  \* MERGEFORMAT </w:delInstrText>
        </w:r>
        <w:r w:rsidDel="00CB098F">
          <w:rPr>
            <w:rFonts w:asciiTheme="minorEastAsia" w:hAnsiTheme="minorEastAsia"/>
            <w:sz w:val="18"/>
            <w:szCs w:val="18"/>
            <w:vertAlign w:val="superscript"/>
          </w:rPr>
        </w:r>
        <w:r w:rsidDel="00CB098F">
          <w:rPr>
            <w:rFonts w:asciiTheme="minorEastAsia" w:hAnsiTheme="minorEastAsia"/>
            <w:sz w:val="18"/>
            <w:szCs w:val="18"/>
            <w:vertAlign w:val="superscript"/>
          </w:rPr>
          <w:fldChar w:fldCharType="separate"/>
        </w:r>
        <w:r w:rsidDel="00CB098F">
          <w:rPr>
            <w:rFonts w:asciiTheme="minorEastAsia" w:hAnsiTheme="minorEastAsia"/>
            <w:sz w:val="18"/>
            <w:szCs w:val="18"/>
            <w:vertAlign w:val="superscript"/>
          </w:rPr>
          <w:delText>[32]</w:delText>
        </w:r>
        <w:r w:rsidDel="00CB098F">
          <w:rPr>
            <w:rFonts w:asciiTheme="minorEastAsia" w:hAnsiTheme="minorEastAsia"/>
            <w:sz w:val="18"/>
            <w:szCs w:val="18"/>
            <w:vertAlign w:val="superscript"/>
          </w:rPr>
          <w:fldChar w:fldCharType="end"/>
        </w:r>
        <w:r w:rsidDel="00CB098F">
          <w:rPr>
            <w:rFonts w:hAnsi="Cambria Math" w:hint="eastAsia"/>
          </w:rPr>
          <w:delText>相结合，提出了领域自适应神经常微分过程模型（</w:delText>
        </w:r>
        <w:r w:rsidDel="00CB098F">
          <w:rPr>
            <w:rFonts w:hAnsi="Cambria Math"/>
          </w:rPr>
          <w:delText>Domain Adaptation Neural ODE Process</w:delText>
        </w:r>
        <w:r w:rsidDel="00CB098F">
          <w:rPr>
            <w:rFonts w:hAnsi="Cambria Math" w:hint="eastAsia"/>
          </w:rPr>
          <w:delText>，</w:delText>
        </w:r>
        <w:r w:rsidDel="00CB098F">
          <w:rPr>
            <w:rFonts w:hAnsi="Cambria Math" w:hint="eastAsia"/>
          </w:rPr>
          <w:delText>D</w:delText>
        </w:r>
        <w:r w:rsidDel="00CB098F">
          <w:rPr>
            <w:rFonts w:hAnsi="Cambria Math"/>
          </w:rPr>
          <w:delText>ANDP</w:delText>
        </w:r>
        <w:r w:rsidDel="00CB098F">
          <w:rPr>
            <w:rFonts w:hAnsi="Cambria Math" w:hint="eastAsia"/>
          </w:rPr>
          <w:delText>），作为本章实验部分的模型进行跨环境学习。</w:delText>
        </w:r>
      </w:del>
    </w:p>
    <w:p w14:paraId="13F4C712" w14:textId="12C95DD6" w:rsidR="00CB098F" w:rsidRDefault="00CB098F" w:rsidP="00CB098F">
      <w:pPr>
        <w:pStyle w:val="3"/>
        <w:rPr>
          <w:ins w:id="220" w:author="yang" w:date="2024-05-07T15:52:00Z"/>
        </w:rPr>
      </w:pPr>
      <w:ins w:id="221" w:author="yang" w:date="2024-05-07T15:27:00Z">
        <w:r>
          <w:t>3</w:t>
        </w:r>
        <w:r>
          <w:rPr>
            <w:rFonts w:hint="eastAsia"/>
          </w:rPr>
          <w:t>.2.</w:t>
        </w:r>
      </w:ins>
      <w:ins w:id="222" w:author="yang" w:date="2024-05-07T15:28:00Z">
        <w:r>
          <w:rPr>
            <w:rFonts w:hint="eastAsia"/>
          </w:rPr>
          <w:t>4</w:t>
        </w:r>
      </w:ins>
      <w:ins w:id="223" w:author="yang" w:date="2024-05-07T15:27:00Z">
        <w:r>
          <w:rPr>
            <w:rFonts w:hint="eastAsia"/>
          </w:rPr>
          <w:t xml:space="preserve"> </w:t>
        </w:r>
      </w:ins>
      <w:ins w:id="224" w:author="yang" w:date="2024-05-07T15:28:00Z">
        <w:r>
          <w:rPr>
            <w:rFonts w:hint="eastAsia"/>
          </w:rPr>
          <w:t>模型设计思路</w:t>
        </w:r>
      </w:ins>
    </w:p>
    <w:p w14:paraId="389C9C3E" w14:textId="1278CA61" w:rsidR="00CB098F" w:rsidRPr="00CB098F" w:rsidRDefault="00CB098F" w:rsidP="00CB098F">
      <w:pPr>
        <w:ind w:firstLine="480"/>
        <w:rPr>
          <w:ins w:id="225" w:author="yang" w:date="2024-05-07T15:27:00Z"/>
          <w:rFonts w:hAnsi="Cambria Math" w:hint="eastAsia"/>
          <w:rPrChange w:id="226" w:author="yang" w:date="2024-05-07T15:53:00Z">
            <w:rPr>
              <w:ins w:id="227" w:author="yang" w:date="2024-05-07T15:27:00Z"/>
              <w:rFonts w:hint="eastAsia"/>
            </w:rPr>
          </w:rPrChange>
        </w:rPr>
        <w:pPrChange w:id="228" w:author="yang" w:date="2024-05-07T15:52:00Z">
          <w:pPr>
            <w:pStyle w:val="3"/>
          </w:pPr>
        </w:pPrChange>
      </w:pPr>
      <w:ins w:id="229" w:author="yang" w:date="2024-05-07T15:53:00Z">
        <w:r w:rsidRPr="00CB098F">
          <w:rPr>
            <w:rFonts w:hAnsi="Cambria Math" w:hint="eastAsia"/>
            <w:rPrChange w:id="230" w:author="yang" w:date="2024-05-07T15:53:00Z">
              <w:rPr>
                <w:rFonts w:hint="eastAsia"/>
              </w:rPr>
            </w:rPrChange>
          </w:rPr>
          <w:t>针对</w:t>
        </w:r>
      </w:ins>
      <w:ins w:id="231" w:author="yang" w:date="2024-05-07T15:52:00Z">
        <w:r w:rsidRPr="00CB098F">
          <w:rPr>
            <w:rFonts w:hAnsi="Cambria Math" w:hint="eastAsia"/>
            <w:rPrChange w:id="232" w:author="yang" w:date="2024-05-07T15:53:00Z">
              <w:rPr>
                <w:rFonts w:hint="eastAsia"/>
              </w:rPr>
            </w:rPrChange>
          </w:rPr>
          <w:t>本章</w:t>
        </w:r>
      </w:ins>
      <w:ins w:id="233" w:author="yang" w:date="2024-05-07T15:53:00Z">
        <w:r w:rsidRPr="00CB098F">
          <w:rPr>
            <w:rFonts w:hAnsi="Cambria Math" w:hint="eastAsia"/>
            <w:rPrChange w:id="234" w:author="yang" w:date="2024-05-07T15:53:00Z">
              <w:rPr>
                <w:rFonts w:hint="eastAsia"/>
              </w:rPr>
            </w:rPrChange>
          </w:rPr>
          <w:t>最开始提到的现有复杂系统动力学在跨环境学习中表现不好的问题</w:t>
        </w:r>
      </w:ins>
      <w:ins w:id="235" w:author="yang" w:date="2024-05-07T15:54:00Z">
        <w:r>
          <w:rPr>
            <w:rFonts w:hAnsi="Cambria Math" w:hint="eastAsia"/>
          </w:rPr>
          <w:t>，本章提出了一个基于</w:t>
        </w:r>
      </w:ins>
      <w:ins w:id="236" w:author="yang" w:date="2024-05-07T15:55:00Z">
        <w:r>
          <w:rPr>
            <w:rFonts w:hAnsi="Cambria Math" w:hint="eastAsia"/>
          </w:rPr>
          <w:t>域对抗的</w:t>
        </w:r>
        <w:r>
          <w:rPr>
            <w:rFonts w:hAnsi="Cambria Math" w:hint="eastAsia"/>
          </w:rPr>
          <w:t>领域自适应神经常微分过程模型</w:t>
        </w:r>
      </w:ins>
      <w:ins w:id="237" w:author="yang" w:date="2024-05-07T15:56:00Z">
        <w:r>
          <w:rPr>
            <w:rFonts w:hAnsi="Cambria Math" w:hint="eastAsia"/>
          </w:rPr>
          <w:t>DANDP,</w:t>
        </w:r>
        <w:r>
          <w:rPr>
            <w:rFonts w:hAnsi="Cambria Math" w:hint="eastAsia"/>
          </w:rPr>
          <w:t>模型设计思路如图</w:t>
        </w:r>
        <w:r>
          <w:rPr>
            <w:rFonts w:hAnsi="Cambria Math" w:hint="eastAsia"/>
          </w:rPr>
          <w:t>3.2</w:t>
        </w:r>
        <w:r>
          <w:rPr>
            <w:rFonts w:hAnsi="Cambria Math" w:hint="eastAsia"/>
          </w:rPr>
          <w:t>所示</w:t>
        </w:r>
      </w:ins>
      <w:ins w:id="238" w:author="yang" w:date="2024-05-07T15:57:00Z">
        <w:r>
          <w:rPr>
            <w:rFonts w:hAnsi="Cambria Math" w:hint="eastAsia"/>
          </w:rPr>
          <w:t>，首先对于给定的输入数据，模型在对其进行分类后提取特征，</w:t>
        </w:r>
      </w:ins>
      <w:ins w:id="239" w:author="yang" w:date="2024-05-07T15:58:00Z">
        <w:r>
          <w:rPr>
            <w:rFonts w:hAnsi="Cambria Math" w:hint="eastAsia"/>
          </w:rPr>
          <w:t>然后分别将提取到的特征传递给域分类器和</w:t>
        </w:r>
        <w:r>
          <w:rPr>
            <w:rFonts w:hAnsi="Cambria Math" w:hint="eastAsia"/>
          </w:rPr>
          <w:t>ODE</w:t>
        </w:r>
        <w:r>
          <w:rPr>
            <w:rFonts w:hAnsi="Cambria Math" w:hint="eastAsia"/>
          </w:rPr>
          <w:t>求解器，前者对不同环境中的共有特征进行学习，后者对</w:t>
        </w:r>
      </w:ins>
      <w:ins w:id="240" w:author="yang" w:date="2024-05-07T15:59:00Z">
        <w:r>
          <w:rPr>
            <w:rFonts w:hAnsi="Cambria Math" w:hint="eastAsia"/>
          </w:rPr>
          <w:t>输入的特征进行计算以进行拟合。经过多轮训练得到最终具有跨环境学习能力的模型。</w:t>
        </w:r>
      </w:ins>
    </w:p>
    <w:p w14:paraId="0C632571" w14:textId="47F5FC0F" w:rsidR="00CB098F" w:rsidRDefault="00CB098F" w:rsidP="00CB098F">
      <w:pPr>
        <w:spacing w:line="360" w:lineRule="auto"/>
        <w:ind w:firstLine="480"/>
        <w:jc w:val="center"/>
        <w:rPr>
          <w:ins w:id="241" w:author="yang" w:date="2024-05-07T15:59:00Z"/>
        </w:rPr>
        <w:pPrChange w:id="242" w:author="yang" w:date="2024-05-07T16:00:00Z">
          <w:pPr>
            <w:spacing w:line="360" w:lineRule="auto"/>
            <w:ind w:firstLine="480"/>
          </w:pPr>
        </w:pPrChange>
      </w:pPr>
      <w:ins w:id="243" w:author="yang" w:date="2024-05-07T15:51:00Z">
        <w:r>
          <w:rPr>
            <w:rFonts w:hint="eastAsia"/>
            <w:noProof/>
          </w:rPr>
          <w:drawing>
            <wp:inline distT="0" distB="0" distL="0" distR="0" wp14:anchorId="42D3B087" wp14:editId="27A968D5">
              <wp:extent cx="3854564" cy="2725947"/>
              <wp:effectExtent l="0" t="0" r="0" b="0"/>
              <wp:docPr id="14708628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2822" name="图片 14708628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1285" cy="2766060"/>
                      </a:xfrm>
                      <a:prstGeom prst="rect">
                        <a:avLst/>
                      </a:prstGeom>
                    </pic:spPr>
                  </pic:pic>
                </a:graphicData>
              </a:graphic>
            </wp:inline>
          </w:drawing>
        </w:r>
      </w:ins>
    </w:p>
    <w:p w14:paraId="5F23A4C0" w14:textId="6630299D" w:rsidR="00CB098F" w:rsidRDefault="00CB098F" w:rsidP="00CB098F">
      <w:pPr>
        <w:spacing w:line="360" w:lineRule="auto"/>
        <w:ind w:firstLine="480"/>
        <w:jc w:val="center"/>
        <w:rPr>
          <w:ins w:id="244" w:author="yang" w:date="2024-05-07T16:00:00Z"/>
          <w:rFonts w:ascii="黑体" w:eastAsia="黑体" w:hAnsi="黑体" w:cs="黑体"/>
        </w:rPr>
      </w:pPr>
      <w:ins w:id="245" w:author="yang" w:date="2024-05-07T16:00:00Z">
        <w:r>
          <w:rPr>
            <w:rFonts w:ascii="黑体" w:eastAsia="黑体" w:hAnsi="黑体" w:cs="黑体" w:hint="eastAsia"/>
          </w:rPr>
          <w:t>图3.</w:t>
        </w:r>
        <w:r>
          <w:rPr>
            <w:rFonts w:ascii="黑体" w:eastAsia="黑体" w:hAnsi="黑体" w:cs="黑体" w:hint="eastAsia"/>
          </w:rPr>
          <w:t>2</w:t>
        </w:r>
        <w:r>
          <w:rPr>
            <w:rFonts w:ascii="黑体" w:eastAsia="黑体" w:hAnsi="黑体" w:cs="黑体" w:hint="eastAsia"/>
          </w:rPr>
          <w:t xml:space="preserve"> </w:t>
        </w:r>
        <w:r>
          <w:rPr>
            <w:rFonts w:ascii="黑体" w:eastAsia="黑体" w:hAnsi="黑体" w:cs="黑体" w:hint="eastAsia"/>
          </w:rPr>
          <w:t>模型设计思路</w:t>
        </w:r>
        <w:r>
          <w:rPr>
            <w:rFonts w:ascii="黑体" w:eastAsia="黑体" w:hAnsi="黑体" w:cs="黑体" w:hint="eastAsia"/>
          </w:rPr>
          <w:t>图</w:t>
        </w:r>
      </w:ins>
    </w:p>
    <w:p w14:paraId="0F0B059E" w14:textId="77777777" w:rsidR="00CB098F" w:rsidRPr="00CB098F" w:rsidRDefault="00CB098F">
      <w:pPr>
        <w:spacing w:line="360" w:lineRule="auto"/>
        <w:ind w:firstLine="480"/>
        <w:rPr>
          <w:rFonts w:hint="eastAsia"/>
        </w:rPr>
      </w:pPr>
    </w:p>
    <w:p w14:paraId="20AC494A" w14:textId="77777777" w:rsidR="00B44408" w:rsidRDefault="00000000" w:rsidP="00E907E2">
      <w:pPr>
        <w:pStyle w:val="2"/>
      </w:pPr>
      <w:bookmarkStart w:id="246" w:name="_Toc165911696"/>
      <w:r>
        <w:rPr>
          <w:rFonts w:hint="eastAsia"/>
        </w:rPr>
        <w:lastRenderedPageBreak/>
        <w:t>3</w:t>
      </w:r>
      <w:r>
        <w:t>.</w:t>
      </w:r>
      <w:r>
        <w:rPr>
          <w:rFonts w:hint="eastAsia"/>
        </w:rPr>
        <w:t>3</w:t>
      </w:r>
      <w:r>
        <w:t xml:space="preserve">  </w:t>
      </w:r>
      <w:r>
        <w:rPr>
          <w:rFonts w:hint="eastAsia"/>
        </w:rPr>
        <w:t>模型设计</w:t>
      </w:r>
      <w:bookmarkEnd w:id="246"/>
    </w:p>
    <w:p w14:paraId="65997B80" w14:textId="7F31C3DA" w:rsidR="00CB098F" w:rsidRDefault="00000000" w:rsidP="00CB098F">
      <w:pPr>
        <w:spacing w:line="360" w:lineRule="auto"/>
        <w:ind w:firstLine="480"/>
        <w:rPr>
          <w:ins w:id="247" w:author="yang" w:date="2024-05-07T16:01:00Z"/>
          <w:rFonts w:hAnsi="Cambria Math"/>
        </w:rPr>
      </w:pPr>
      <w:r>
        <w:rPr>
          <w:rFonts w:hint="eastAsia"/>
        </w:rPr>
        <w:t>为了更好的对微分方程进行学习，</w:t>
      </w:r>
      <w:ins w:id="248" w:author="yang" w:date="2024-05-07T16:01:00Z">
        <w:r w:rsidR="00CB098F">
          <w:rPr>
            <w:rFonts w:hint="eastAsia"/>
          </w:rPr>
          <w:t>如前文所述</w:t>
        </w:r>
      </w:ins>
      <w:ins w:id="249" w:author="yang" w:date="2024-05-07T16:02:00Z">
        <w:r w:rsidR="00CB098F">
          <w:rPr>
            <w:rFonts w:hint="eastAsia"/>
          </w:rPr>
          <w:t>的设计思路，本文</w:t>
        </w:r>
      </w:ins>
      <w:moveToRangeStart w:id="250" w:author="yang" w:date="2024-05-07T16:01:00Z" w:name="move165990114"/>
      <w:ins w:id="251" w:author="yang" w:date="2024-05-07T16:01:00Z">
        <w:r w:rsidR="00CB098F">
          <w:rPr>
            <w:rFonts w:hAnsi="Cambria Math" w:hint="eastAsia"/>
          </w:rPr>
          <w:t>使用神经</w:t>
        </w:r>
        <w:r w:rsidR="00CB098F">
          <w:rPr>
            <w:rFonts w:hAnsi="Cambria Math" w:hint="eastAsia"/>
          </w:rPr>
          <w:t>O</w:t>
        </w:r>
        <w:r w:rsidR="00CB098F">
          <w:rPr>
            <w:rFonts w:hAnsi="Cambria Math"/>
          </w:rPr>
          <w:t>DE</w:t>
        </w:r>
        <w:r w:rsidR="00CB098F">
          <w:rPr>
            <w:rFonts w:hAnsi="Cambria Math" w:hint="eastAsia"/>
          </w:rPr>
          <w:t>中较为常见的编码器</w:t>
        </w:r>
        <w:r w:rsidR="00CB098F">
          <w:rPr>
            <w:rFonts w:hAnsi="Cambria Math" w:hint="eastAsia"/>
          </w:rPr>
          <w:t>-</w:t>
        </w:r>
        <w:r w:rsidR="00CB098F">
          <w:rPr>
            <w:rFonts w:hAnsi="Cambria Math" w:hint="eastAsia"/>
          </w:rPr>
          <w:t>解码器架构</w:t>
        </w:r>
        <w:r w:rsidR="00CB098F">
          <w:rPr>
            <w:rFonts w:asciiTheme="minorEastAsia" w:hAnsiTheme="minorEastAsia"/>
            <w:sz w:val="18"/>
            <w:szCs w:val="18"/>
            <w:vertAlign w:val="superscript"/>
          </w:rPr>
          <w:fldChar w:fldCharType="begin"/>
        </w:r>
        <w:r w:rsidR="00CB098F">
          <w:rPr>
            <w:rFonts w:asciiTheme="minorEastAsia" w:hAnsiTheme="minorEastAsia"/>
            <w:sz w:val="18"/>
            <w:szCs w:val="18"/>
            <w:vertAlign w:val="superscript"/>
          </w:rPr>
          <w:instrText xml:space="preserve"> </w:instrText>
        </w:r>
        <w:r w:rsidR="00CB098F">
          <w:rPr>
            <w:rFonts w:asciiTheme="minorEastAsia" w:hAnsiTheme="minorEastAsia" w:hint="eastAsia"/>
            <w:sz w:val="18"/>
            <w:szCs w:val="18"/>
            <w:vertAlign w:val="superscript"/>
          </w:rPr>
          <w:instrText>REF _Ref161065188 \r \h</w:instrText>
        </w:r>
        <w:r w:rsidR="00CB098F">
          <w:rPr>
            <w:rFonts w:asciiTheme="minorEastAsia" w:hAnsiTheme="minorEastAsia"/>
            <w:sz w:val="18"/>
            <w:szCs w:val="18"/>
            <w:vertAlign w:val="superscript"/>
          </w:rPr>
          <w:instrText xml:space="preserve">  \* MERGEFORMAT </w:instrText>
        </w:r>
        <w:r w:rsidR="00CB098F">
          <w:rPr>
            <w:rFonts w:asciiTheme="minorEastAsia" w:hAnsiTheme="minorEastAsia"/>
            <w:sz w:val="18"/>
            <w:szCs w:val="18"/>
            <w:vertAlign w:val="superscript"/>
          </w:rPr>
        </w:r>
        <w:r w:rsidR="00CB098F">
          <w:rPr>
            <w:rFonts w:asciiTheme="minorEastAsia" w:hAnsiTheme="minorEastAsia"/>
            <w:sz w:val="18"/>
            <w:szCs w:val="18"/>
            <w:vertAlign w:val="superscript"/>
          </w:rPr>
          <w:fldChar w:fldCharType="separate"/>
        </w:r>
        <w:r w:rsidR="00CB098F">
          <w:rPr>
            <w:rFonts w:asciiTheme="minorEastAsia" w:hAnsiTheme="minorEastAsia"/>
            <w:sz w:val="18"/>
            <w:szCs w:val="18"/>
            <w:vertAlign w:val="superscript"/>
          </w:rPr>
          <w:t>[30]</w:t>
        </w:r>
        <w:r w:rsidR="00CB098F">
          <w:rPr>
            <w:rFonts w:asciiTheme="minorEastAsia" w:hAnsiTheme="minorEastAsia"/>
            <w:sz w:val="18"/>
            <w:szCs w:val="18"/>
            <w:vertAlign w:val="superscript"/>
          </w:rPr>
          <w:fldChar w:fldCharType="end"/>
        </w:r>
        <w:r w:rsidR="00CB098F">
          <w:rPr>
            <w:rFonts w:hAnsi="Cambria Math" w:hint="eastAsia"/>
          </w:rPr>
          <w:t>，将其与域对抗网络相结合</w:t>
        </w:r>
      </w:ins>
      <w:ins w:id="252" w:author="yang" w:date="2024-05-07T16:02:00Z">
        <w:r w:rsidR="00CB098F">
          <w:rPr>
            <w:rFonts w:hAnsi="Cambria Math" w:hint="eastAsia"/>
          </w:rPr>
          <w:t>以获得</w:t>
        </w:r>
      </w:ins>
      <w:ins w:id="253" w:author="yang" w:date="2024-05-07T16:01:00Z">
        <w:r w:rsidR="00CB098F">
          <w:rPr>
            <w:rFonts w:hAnsi="Cambria Math" w:hint="eastAsia"/>
          </w:rPr>
          <w:t>更好的学习能力</w:t>
        </w:r>
      </w:ins>
      <w:ins w:id="254" w:author="yang" w:date="2024-05-07T16:02:00Z">
        <w:r w:rsidR="00CB098F">
          <w:rPr>
            <w:rFonts w:hAnsi="Cambria Math" w:hint="eastAsia"/>
          </w:rPr>
          <w:t>。即</w:t>
        </w:r>
      </w:ins>
      <w:ins w:id="255" w:author="yang" w:date="2024-05-07T16:01:00Z">
        <w:r w:rsidR="00CB098F">
          <w:rPr>
            <w:rFonts w:hAnsi="Cambria Math" w:hint="eastAsia"/>
          </w:rPr>
          <w:t>采用</w:t>
        </w:r>
        <w:r w:rsidR="00CB098F">
          <w:rPr>
            <w:rFonts w:hAnsi="Cambria Math" w:hint="eastAsia"/>
          </w:rPr>
          <w:t>DANN</w:t>
        </w:r>
        <w:r w:rsidR="00CB098F">
          <w:rPr>
            <w:rFonts w:hAnsi="Cambria Math" w:hint="eastAsia"/>
          </w:rPr>
          <w:t>的核心思想，并与神经常微分过程</w:t>
        </w:r>
        <w:r w:rsidR="00CB098F">
          <w:rPr>
            <w:rFonts w:hAnsi="Cambria Math" w:hint="eastAsia"/>
          </w:rPr>
          <w:t>(Neural ODE Process</w:t>
        </w:r>
        <w:r w:rsidR="00CB098F">
          <w:rPr>
            <w:rFonts w:hAnsi="Cambria Math" w:hint="eastAsia"/>
          </w:rPr>
          <w:t>，</w:t>
        </w:r>
        <w:r w:rsidR="00CB098F">
          <w:rPr>
            <w:rFonts w:hAnsi="Cambria Math" w:hint="eastAsia"/>
          </w:rPr>
          <w:t>NDP)</w:t>
        </w:r>
        <w:r w:rsidR="00CB098F">
          <w:rPr>
            <w:rFonts w:asciiTheme="minorEastAsia" w:hAnsiTheme="minorEastAsia"/>
            <w:sz w:val="18"/>
            <w:szCs w:val="18"/>
            <w:vertAlign w:val="superscript"/>
          </w:rPr>
          <w:fldChar w:fldCharType="begin"/>
        </w:r>
        <w:r w:rsidR="00CB098F">
          <w:rPr>
            <w:rFonts w:asciiTheme="minorEastAsia" w:hAnsiTheme="minorEastAsia"/>
            <w:sz w:val="18"/>
            <w:szCs w:val="18"/>
            <w:vertAlign w:val="superscript"/>
          </w:rPr>
          <w:instrText xml:space="preserve"> </w:instrText>
        </w:r>
        <w:r w:rsidR="00CB098F">
          <w:rPr>
            <w:rFonts w:asciiTheme="minorEastAsia" w:hAnsiTheme="minorEastAsia" w:hint="eastAsia"/>
            <w:sz w:val="18"/>
            <w:szCs w:val="18"/>
            <w:vertAlign w:val="superscript"/>
          </w:rPr>
          <w:instrText>REF _Ref127118933 \r \h</w:instrText>
        </w:r>
        <w:r w:rsidR="00CB098F">
          <w:rPr>
            <w:rFonts w:asciiTheme="minorEastAsia" w:hAnsiTheme="minorEastAsia"/>
            <w:sz w:val="18"/>
            <w:szCs w:val="18"/>
            <w:vertAlign w:val="superscript"/>
          </w:rPr>
          <w:instrText xml:space="preserve">  \* MERGEFORMAT </w:instrText>
        </w:r>
        <w:r w:rsidR="00CB098F">
          <w:rPr>
            <w:rFonts w:asciiTheme="minorEastAsia" w:hAnsiTheme="minorEastAsia"/>
            <w:sz w:val="18"/>
            <w:szCs w:val="18"/>
            <w:vertAlign w:val="superscript"/>
          </w:rPr>
        </w:r>
        <w:r w:rsidR="00CB098F">
          <w:rPr>
            <w:rFonts w:asciiTheme="minorEastAsia" w:hAnsiTheme="minorEastAsia"/>
            <w:sz w:val="18"/>
            <w:szCs w:val="18"/>
            <w:vertAlign w:val="superscript"/>
          </w:rPr>
          <w:fldChar w:fldCharType="separate"/>
        </w:r>
        <w:r w:rsidR="00CB098F">
          <w:rPr>
            <w:rFonts w:asciiTheme="minorEastAsia" w:hAnsiTheme="minorEastAsia"/>
            <w:sz w:val="18"/>
            <w:szCs w:val="18"/>
            <w:vertAlign w:val="superscript"/>
          </w:rPr>
          <w:t>[32]</w:t>
        </w:r>
        <w:r w:rsidR="00CB098F">
          <w:rPr>
            <w:rFonts w:asciiTheme="minorEastAsia" w:hAnsiTheme="minorEastAsia"/>
            <w:sz w:val="18"/>
            <w:szCs w:val="18"/>
            <w:vertAlign w:val="superscript"/>
          </w:rPr>
          <w:fldChar w:fldCharType="end"/>
        </w:r>
        <w:r w:rsidR="00CB098F">
          <w:rPr>
            <w:rFonts w:hAnsi="Cambria Math" w:hint="eastAsia"/>
          </w:rPr>
          <w:t>相结合，</w:t>
        </w:r>
      </w:ins>
      <w:ins w:id="256" w:author="yang" w:date="2024-05-07T16:02:00Z">
        <w:r w:rsidR="00CB098F">
          <w:rPr>
            <w:rFonts w:hAnsi="Cambria Math" w:hint="eastAsia"/>
          </w:rPr>
          <w:t>本张</w:t>
        </w:r>
      </w:ins>
      <w:ins w:id="257" w:author="yang" w:date="2024-05-07T16:01:00Z">
        <w:r w:rsidR="00CB098F">
          <w:rPr>
            <w:rFonts w:hAnsi="Cambria Math" w:hint="eastAsia"/>
          </w:rPr>
          <w:t>提出了领域自适应神经常微分过程模型（</w:t>
        </w:r>
        <w:r w:rsidR="00CB098F">
          <w:rPr>
            <w:rFonts w:hAnsi="Cambria Math"/>
          </w:rPr>
          <w:t>Domain Adaptation Neural ODE Process</w:t>
        </w:r>
        <w:r w:rsidR="00CB098F">
          <w:rPr>
            <w:rFonts w:hAnsi="Cambria Math" w:hint="eastAsia"/>
          </w:rPr>
          <w:t>，</w:t>
        </w:r>
        <w:r w:rsidR="00CB098F">
          <w:rPr>
            <w:rFonts w:hAnsi="Cambria Math" w:hint="eastAsia"/>
          </w:rPr>
          <w:t>D</w:t>
        </w:r>
        <w:r w:rsidR="00CB098F">
          <w:rPr>
            <w:rFonts w:hAnsi="Cambria Math"/>
          </w:rPr>
          <w:t>ANDP</w:t>
        </w:r>
        <w:r w:rsidR="00CB098F">
          <w:rPr>
            <w:rFonts w:hAnsi="Cambria Math" w:hint="eastAsia"/>
          </w:rPr>
          <w:t>），作为本章实验部分的模型进行跨环境学习。</w:t>
        </w:r>
      </w:ins>
    </w:p>
    <w:moveToRangeEnd w:id="250"/>
    <w:p w14:paraId="0C846CEC" w14:textId="561EE771" w:rsidR="00B44408" w:rsidRDefault="00000000">
      <w:pPr>
        <w:ind w:firstLineChars="0" w:firstLine="480"/>
      </w:pPr>
      <w:r>
        <w:rPr>
          <w:rFonts w:hint="eastAsia"/>
        </w:rPr>
        <w:t>本章所采用的模</w:t>
      </w:r>
      <w:del w:id="258" w:author="yang" w:date="2024-05-07T16:03:00Z">
        <w:r w:rsidDel="00CB098F">
          <w:rPr>
            <w:rFonts w:hint="eastAsia"/>
          </w:rPr>
          <w:delText>型结合了</w:delText>
        </w:r>
        <w:r w:rsidDel="00CB098F">
          <w:rPr>
            <w:rFonts w:hAnsi="Cambria Math" w:hint="eastAsia"/>
          </w:rPr>
          <w:delText>域对抗神经网络与</w:delText>
        </w:r>
        <w:r w:rsidDel="00CB098F">
          <w:rPr>
            <w:rFonts w:hint="eastAsia"/>
          </w:rPr>
          <w:delText>神经常微分过程，</w:delText>
        </w:r>
      </w:del>
      <w:r>
        <w:rPr>
          <w:rFonts w:hint="eastAsia"/>
        </w:rPr>
        <w:t>由特征提取器，</w:t>
      </w:r>
      <w:r>
        <w:rPr>
          <w:rFonts w:hint="eastAsia"/>
        </w:rPr>
        <w:t>ODE</w:t>
      </w:r>
      <w:r>
        <w:rPr>
          <w:rFonts w:hint="eastAsia"/>
        </w:rPr>
        <w:t>求解器，和域分类器三部分组成，其中域分类器负责采用对抗的思想对不同环境中共有的特征进行学习，这一点也体现在了本节损失函数的设计上，在特征提取器部分，将时间序列数据中的每个数据分为已知点</w:t>
      </w:r>
      <w:r>
        <w:rPr>
          <w:rFonts w:hint="eastAsia"/>
        </w:rPr>
        <w:t>(Context,</w:t>
      </w:r>
      <w:r>
        <w:rPr>
          <w:rFonts w:hint="eastAsia"/>
        </w:rPr>
        <w:t>简写为</w:t>
      </w:r>
      <w:r>
        <w:rPr>
          <w:rFonts w:hint="eastAsia"/>
        </w:rPr>
        <w:t>C)</w:t>
      </w:r>
      <w:r>
        <w:rPr>
          <w:rFonts w:hint="eastAsia"/>
        </w:rPr>
        <w:t>和未知点</w:t>
      </w:r>
      <w:r>
        <w:rPr>
          <w:rFonts w:hint="eastAsia"/>
        </w:rPr>
        <w:t>(Target,</w:t>
      </w:r>
      <w:r>
        <w:rPr>
          <w:rFonts w:hint="eastAsia"/>
        </w:rPr>
        <w:t>简写为</w:t>
      </w:r>
      <w:r>
        <w:rPr>
          <w:rFonts w:hint="eastAsia"/>
        </w:rPr>
        <w:t>T)</w:t>
      </w:r>
      <w:r>
        <w:rPr>
          <w:rFonts w:hint="eastAsia"/>
        </w:rPr>
        <w:t>表示，其各自对应的状态值分别为和</w:t>
      </w:r>
      <m:oMath>
        <m:sSup>
          <m:sSupPr>
            <m:ctrlPr>
              <w:rPr>
                <w:rFonts w:ascii="Cambria Math" w:hAnsi="Cambria Math"/>
              </w:rPr>
            </m:ctrlPr>
          </m:sSupPr>
          <m:e>
            <m:r>
              <w:rPr>
                <w:rFonts w:ascii="Cambria Math" w:hAnsi="Cambria Math"/>
              </w:rPr>
              <m:t>Y</m:t>
            </m:r>
          </m:e>
          <m:sup>
            <m:r>
              <w:rPr>
                <w:rFonts w:ascii="Cambria Math" w:hAnsi="Cambria Math" w:hint="eastAsia"/>
              </w:rPr>
              <m:t>c</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rPr>
          <w:rFonts w:hint="eastAsia"/>
        </w:rPr>
        <w:t>、</w:t>
      </w:r>
      <m:oMath>
        <m:sSup>
          <m:sSupPr>
            <m:ctrlPr>
              <w:rPr>
                <w:rFonts w:ascii="Cambria Math" w:hAnsi="Cambria Math"/>
              </w:rPr>
            </m:ctrlPr>
          </m:sSupPr>
          <m:e>
            <m:r>
              <w:rPr>
                <w:rFonts w:ascii="Cambria Math" w:hAnsi="Cambria Math"/>
              </w:rPr>
              <m:t>T</m:t>
            </m:r>
          </m:e>
          <m:sup>
            <m:r>
              <w:rPr>
                <w:rFonts w:ascii="Cambria Math" w:hAnsi="Cambria Math" w:hint="eastAsia"/>
              </w:rPr>
              <m:t>c</m:t>
            </m:r>
          </m:sup>
        </m:sSup>
      </m:oMath>
      <w:r>
        <w:rPr>
          <w:rFonts w:hint="eastAsia"/>
        </w:rPr>
        <w:t>和</w:t>
      </w:r>
      <m:oMath>
        <m:sSup>
          <m:sSupPr>
            <m:ctrlPr>
              <w:rPr>
                <w:rFonts w:ascii="Cambria Math" w:hAnsi="Cambria Math"/>
              </w:rPr>
            </m:ctrlPr>
          </m:sSupPr>
          <m:e>
            <m:r>
              <w:rPr>
                <w:rFonts w:ascii="Cambria Math" w:hAnsi="Cambria Math"/>
              </w:rPr>
              <m:t>T</m:t>
            </m:r>
          </m:e>
          <m:sup>
            <m:r>
              <w:rPr>
                <w:rFonts w:ascii="Cambria Math" w:hAnsi="Cambria Math"/>
              </w:rPr>
              <m:t>T</m:t>
            </m:r>
          </m:sup>
        </m:sSup>
      </m:oMath>
      <w:r>
        <w:rPr>
          <w:rFonts w:hint="eastAsia"/>
        </w:rPr>
        <w:t>，</w:t>
      </w:r>
      <w:r>
        <w:rPr>
          <w:rFonts w:hint="eastAsia"/>
        </w:rPr>
        <w:t>L</w:t>
      </w:r>
      <w:r>
        <w:t>0</w:t>
      </w:r>
      <w:r>
        <w:rPr>
          <w:rFonts w:hint="eastAsia"/>
        </w:rPr>
        <w:t>代表初始状态在隐空间的初始状态，</w:t>
      </w:r>
      <w:r>
        <w:rPr>
          <w:rFonts w:hint="eastAsia"/>
        </w:rPr>
        <w:t>D</w:t>
      </w:r>
      <w:r>
        <w:rPr>
          <w:rFonts w:hint="eastAsia"/>
        </w:rPr>
        <w:t>表示在隐空间中控制复杂系统进行演化的底层动力学，</w:t>
      </w:r>
      <w:r>
        <w:rPr>
          <w:rFonts w:hint="eastAsia"/>
        </w:rPr>
        <w:t>L</w:t>
      </w:r>
      <w:r>
        <w:t>0</w:t>
      </w:r>
      <w:r>
        <w:rPr>
          <w:rFonts w:hint="eastAsia"/>
        </w:rPr>
        <w:t>和</w:t>
      </w:r>
      <w:r>
        <w:rPr>
          <w:rFonts w:hint="eastAsia"/>
        </w:rPr>
        <w:t>D</w:t>
      </w:r>
      <w:r>
        <w:rPr>
          <w:rFonts w:hint="eastAsia"/>
        </w:rPr>
        <w:t>在特征提取器中由</w:t>
      </w:r>
      <m:oMath>
        <m:sSup>
          <m:sSupPr>
            <m:ctrlPr>
              <w:rPr>
                <w:rFonts w:ascii="Cambria Math" w:hAnsi="Cambria Math"/>
              </w:rPr>
            </m:ctrlPr>
          </m:sSupPr>
          <m:e>
            <m:r>
              <w:rPr>
                <w:rFonts w:ascii="Cambria Math" w:hAnsi="Cambria Math"/>
              </w:rPr>
              <m:t>Y</m:t>
            </m:r>
          </m:e>
          <m:sup>
            <m:r>
              <w:rPr>
                <w:rFonts w:ascii="Cambria Math" w:hAnsi="Cambria Math" w:hint="eastAsia"/>
              </w:rPr>
              <m:t>c</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rPr>
          <w:rFonts w:hint="eastAsia"/>
        </w:rPr>
        <w:t>、</w:t>
      </w:r>
      <m:oMath>
        <m:sSup>
          <m:sSupPr>
            <m:ctrlPr>
              <w:rPr>
                <w:rFonts w:ascii="Cambria Math" w:hAnsi="Cambria Math"/>
              </w:rPr>
            </m:ctrlPr>
          </m:sSupPr>
          <m:e>
            <m:r>
              <w:rPr>
                <w:rFonts w:ascii="Cambria Math" w:hAnsi="Cambria Math"/>
              </w:rPr>
              <m:t>T</m:t>
            </m:r>
          </m:e>
          <m:sup>
            <m:r>
              <w:rPr>
                <w:rFonts w:ascii="Cambria Math" w:hAnsi="Cambria Math" w:hint="eastAsia"/>
              </w:rPr>
              <m:t>c</m:t>
            </m:r>
          </m:sup>
        </m:sSup>
      </m:oMath>
      <w:r>
        <w:rPr>
          <w:rFonts w:hint="eastAsia"/>
        </w:rPr>
        <w:t>和</w:t>
      </w:r>
      <m:oMath>
        <m:sSup>
          <m:sSupPr>
            <m:ctrlPr>
              <w:rPr>
                <w:rFonts w:ascii="Cambria Math" w:hAnsi="Cambria Math"/>
              </w:rPr>
            </m:ctrlPr>
          </m:sSupPr>
          <m:e>
            <m:r>
              <w:rPr>
                <w:rFonts w:ascii="Cambria Math" w:hAnsi="Cambria Math"/>
              </w:rPr>
              <m:t>T</m:t>
            </m:r>
          </m:e>
          <m:sup>
            <m:r>
              <w:rPr>
                <w:rFonts w:ascii="Cambria Math" w:hAnsi="Cambria Math"/>
              </w:rPr>
              <m:t>T</m:t>
            </m:r>
          </m:sup>
        </m:sSup>
      </m:oMath>
      <w:r>
        <w:rPr>
          <w:rFonts w:hint="eastAsia"/>
        </w:rPr>
        <w:t>共同决定，而后将模型提取器提取到的特征传入</w:t>
      </w:r>
      <w:r>
        <w:rPr>
          <w:rFonts w:hint="eastAsia"/>
        </w:rPr>
        <w:t>O</w:t>
      </w:r>
      <w:r>
        <w:t>DE</w:t>
      </w:r>
      <w:r>
        <w:rPr>
          <w:rFonts w:hint="eastAsia"/>
        </w:rPr>
        <w:t>求解器进行计算，整体架构如下图所示：</w:t>
      </w:r>
    </w:p>
    <w:p w14:paraId="4F534B13" w14:textId="77777777" w:rsidR="00B44408" w:rsidRDefault="00B44408">
      <w:pPr>
        <w:ind w:firstLine="480"/>
      </w:pPr>
    </w:p>
    <w:p w14:paraId="4973F5F9" w14:textId="77777777" w:rsidR="00B44408" w:rsidRDefault="00000000">
      <w:pPr>
        <w:ind w:firstLineChars="0" w:firstLine="0"/>
      </w:pPr>
      <w:r>
        <w:rPr>
          <w:noProof/>
        </w:rPr>
        <w:drawing>
          <wp:inline distT="0" distB="0" distL="114300" distR="114300" wp14:anchorId="557F8E2D" wp14:editId="197E462B">
            <wp:extent cx="5504815" cy="2972435"/>
            <wp:effectExtent l="0" t="0" r="635" b="184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3"/>
                    <a:stretch>
                      <a:fillRect/>
                    </a:stretch>
                  </pic:blipFill>
                  <pic:spPr>
                    <a:xfrm>
                      <a:off x="0" y="0"/>
                      <a:ext cx="5504815" cy="2972435"/>
                    </a:xfrm>
                    <a:prstGeom prst="rect">
                      <a:avLst/>
                    </a:prstGeom>
                    <a:noFill/>
                    <a:ln>
                      <a:noFill/>
                    </a:ln>
                  </pic:spPr>
                </pic:pic>
              </a:graphicData>
            </a:graphic>
          </wp:inline>
        </w:drawing>
      </w:r>
    </w:p>
    <w:p w14:paraId="00B0406E" w14:textId="7A258496" w:rsidR="00B44408" w:rsidRDefault="00000000">
      <w:pPr>
        <w:ind w:firstLine="480"/>
        <w:jc w:val="center"/>
        <w:rPr>
          <w:rFonts w:ascii="黑体" w:eastAsia="黑体" w:hAnsi="黑体" w:cs="黑体"/>
        </w:rPr>
      </w:pPr>
      <w:r>
        <w:rPr>
          <w:rFonts w:ascii="黑体" w:eastAsia="黑体" w:hAnsi="黑体" w:cs="黑体" w:hint="eastAsia"/>
        </w:rPr>
        <w:t>图3.</w:t>
      </w:r>
      <w:del w:id="259" w:author="yang" w:date="2024-05-07T16:03:00Z">
        <w:r w:rsidDel="002A7376">
          <w:rPr>
            <w:rFonts w:ascii="黑体" w:eastAsia="黑体" w:hAnsi="黑体" w:cs="黑体" w:hint="eastAsia"/>
          </w:rPr>
          <w:delText xml:space="preserve">1 </w:delText>
        </w:r>
      </w:del>
      <w:ins w:id="260" w:author="yang" w:date="2024-05-07T16:03:00Z">
        <w:r w:rsidR="002A7376">
          <w:rPr>
            <w:rFonts w:ascii="黑体" w:eastAsia="黑体" w:hAnsi="黑体" w:cs="黑体" w:hint="eastAsia"/>
          </w:rPr>
          <w:t>3</w:t>
        </w:r>
        <w:r w:rsidR="002A7376">
          <w:rPr>
            <w:rFonts w:ascii="黑体" w:eastAsia="黑体" w:hAnsi="黑体" w:cs="黑体" w:hint="eastAsia"/>
          </w:rPr>
          <w:t xml:space="preserve"> </w:t>
        </w:r>
      </w:ins>
      <w:r>
        <w:rPr>
          <w:rFonts w:ascii="黑体" w:eastAsia="黑体" w:hAnsi="黑体" w:cs="黑体" w:hint="eastAsia"/>
        </w:rPr>
        <w:t>基于神经常微分的跨环境学习模型</w:t>
      </w:r>
    </w:p>
    <w:p w14:paraId="04A46FD1" w14:textId="77777777" w:rsidR="00B44408" w:rsidRDefault="00000000">
      <w:pPr>
        <w:ind w:firstLine="480"/>
      </w:pPr>
      <w:r>
        <w:rPr>
          <w:rFonts w:hint="eastAsia"/>
        </w:rPr>
        <w:t>为了进行跨环境学习，使用了域对抗网络中的域分类器对不同环境中共有的特征进行学习，假设一共有</w:t>
      </w:r>
      <w:r>
        <w:rPr>
          <w:rFonts w:hint="eastAsia"/>
        </w:rPr>
        <w:t>k</w:t>
      </w:r>
      <w:r>
        <w:rPr>
          <w:rFonts w:hint="eastAsia"/>
        </w:rPr>
        <w:t>种类型的环境，每个环境分类器对其识别的分类概</w:t>
      </w:r>
      <w:r>
        <w:rPr>
          <w:rFonts w:hint="eastAsia"/>
        </w:rPr>
        <w:lastRenderedPageBreak/>
        <w:t>率为</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Ansi="Cambria Math" w:hint="eastAsia"/>
        </w:rPr>
        <w:t>，则</w:t>
      </w:r>
      <w:r>
        <w:rPr>
          <w:rFonts w:hint="eastAsia"/>
        </w:rPr>
        <w:t>其分类误差的损失函数</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hint="eastAsia"/>
        </w:rPr>
        <w:t>可以表示为：</w:t>
      </w:r>
    </w:p>
    <w:p w14:paraId="33624CB7" w14:textId="77777777" w:rsidR="00B44408" w:rsidRDefault="00000000">
      <w:pPr>
        <w:pStyle w:val="af6"/>
        <w:jc w:val="center"/>
        <w:rPr>
          <w:rFonts w:hAnsi="Cambria Math" w:hint="default"/>
        </w:rPr>
      </w:pPr>
      <w:r>
        <w:rPr>
          <w:rFonts w:hAnsi="Cambria Math"/>
        </w:rPr>
        <w:tab/>
      </w:r>
      <m:oMath>
        <m:sSub>
          <m:sSubPr>
            <m:ctrlPr>
              <w:rPr>
                <w:rFonts w:ascii="Cambria Math" w:hAnsi="Cambria Math"/>
              </w:rPr>
            </m:ctrlPr>
          </m:sSubPr>
          <m:e>
            <m:r>
              <m:rPr>
                <m:sty m:val="p"/>
              </m:rPr>
              <w:rPr>
                <w:rFonts w:ascii="Cambria Math" w:hAnsi="Cambria Math" w:hint="default"/>
              </w:rPr>
              <m:t>L</m:t>
            </m:r>
          </m:e>
          <m:sub>
            <m:r>
              <m:rPr>
                <m:sty m:val="p"/>
              </m:rPr>
              <w:rPr>
                <w:rFonts w:ascii="Cambria Math" w:hAnsi="Cambria Math" w:hint="default"/>
              </w:rPr>
              <m:t>p</m:t>
            </m:r>
          </m:sub>
        </m:sSub>
        <m:r>
          <m:rPr>
            <m:sty m:val="p"/>
          </m:rPr>
          <w:rPr>
            <w:rFonts w:ascii="Cambria Math" w:hAnsi="Cambria Math" w:hint="default"/>
          </w:rPr>
          <m:t>=-</m:t>
        </m:r>
        <m:nary>
          <m:naryPr>
            <m:chr m:val="∑"/>
            <m:limLoc m:val="undOvr"/>
            <m:ctrlPr>
              <w:rPr>
                <w:rFonts w:ascii="Cambria Math" w:hAnsi="Cambria Math" w:hint="default"/>
              </w:rPr>
            </m:ctrlPr>
          </m:naryPr>
          <m:sub>
            <m:r>
              <m:rPr>
                <m:sty m:val="p"/>
              </m:rPr>
              <w:rPr>
                <w:rFonts w:ascii="Cambria Math" w:hAnsi="Cambria Math"/>
              </w:rPr>
              <m:t>i</m:t>
            </m:r>
            <m:r>
              <m:rPr>
                <m:sty m:val="p"/>
              </m:rPr>
              <w:rPr>
                <w:rFonts w:ascii="Cambria Math" w:hAnsi="Cambria Math" w:hint="default"/>
              </w:rPr>
              <m:t>=1</m:t>
            </m:r>
          </m:sub>
          <m:sup>
            <m:r>
              <m:rPr>
                <m:sty m:val="p"/>
              </m:rPr>
              <w:rPr>
                <w:rFonts w:ascii="Cambria Math" w:hAnsi="Cambria Math" w:hint="default"/>
              </w:rPr>
              <m:t>K</m:t>
            </m:r>
          </m:sup>
          <m:e>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i</m:t>
                </m:r>
              </m:sub>
            </m:sSub>
            <m:r>
              <m:rPr>
                <m:sty m:val="p"/>
              </m:rPr>
              <w:rPr>
                <w:rFonts w:ascii="Cambria Math" w:hAnsi="Cambria Math" w:hint="default"/>
              </w:rPr>
              <m:t>log(</m:t>
            </m:r>
            <m:sSub>
              <m:sSubPr>
                <m:ctrlPr>
                  <w:rPr>
                    <w:rFonts w:ascii="Cambria Math" w:hAnsi="Cambria Math" w:hint="default"/>
                  </w:rPr>
                </m:ctrlPr>
              </m:sSubPr>
              <m:e>
                <m:r>
                  <m:rPr>
                    <m:sty m:val="p"/>
                  </m:rPr>
                  <w:rPr>
                    <w:rFonts w:ascii="Cambria Math" w:hAnsi="Cambria Math" w:hint="default"/>
                  </w:rPr>
                  <m:t>p</m:t>
                </m:r>
              </m:e>
              <m:sub>
                <m:r>
                  <m:rPr>
                    <m:sty m:val="p"/>
                  </m:rPr>
                  <w:rPr>
                    <w:rFonts w:ascii="Cambria Math" w:hAnsi="Cambria Math" w:hint="default"/>
                  </w:rPr>
                  <m:t>i</m:t>
                </m:r>
              </m:sub>
            </m:sSub>
            <m:r>
              <m:rPr>
                <m:sty m:val="p"/>
              </m:rPr>
              <w:rPr>
                <w:rFonts w:ascii="Cambria Math" w:hAnsi="Cambria Math" w:hint="default"/>
              </w:rPr>
              <m:t>)</m:t>
            </m:r>
          </m:e>
        </m:nary>
      </m:oMath>
      <w:r>
        <w:rPr>
          <w:rFonts w:hAnsi="Cambria Math"/>
        </w:rPr>
        <w:tab/>
      </w:r>
      <w:r>
        <w:t>(3.3)</w:t>
      </w:r>
    </w:p>
    <w:p w14:paraId="5D25D8C4" w14:textId="77777777" w:rsidR="00B44408" w:rsidRDefault="00000000">
      <w:pPr>
        <w:ind w:firstLineChars="0" w:firstLine="480"/>
        <w:rPr>
          <w:rFonts w:hAnsi="Cambria Math"/>
        </w:rPr>
      </w:pPr>
      <w:r>
        <w:rPr>
          <w:rFonts w:hAnsi="Cambria Math" w:hint="eastAsia"/>
        </w:rPr>
        <w:t>模型对于</w:t>
      </w:r>
      <w:r>
        <w:rPr>
          <w:rFonts w:hAnsi="Cambria Math" w:hint="eastAsia"/>
        </w:rPr>
        <w:t>L0</w:t>
      </w:r>
      <w:r>
        <w:rPr>
          <w:rFonts w:hAnsi="Cambria Math" w:hint="eastAsia"/>
        </w:rPr>
        <w:t>和</w:t>
      </w:r>
      <w:r>
        <w:rPr>
          <w:rFonts w:hAnsi="Cambria Math" w:hint="eastAsia"/>
        </w:rPr>
        <w:t>D</w:t>
      </w:r>
      <w:r>
        <w:rPr>
          <w:rFonts w:hAnsi="Cambria Math" w:hint="eastAsia"/>
        </w:rPr>
        <w:t>部分学习的损失函数</w:t>
      </w:r>
      <m:oMath>
        <m:sSub>
          <m:sSubPr>
            <m:ctrlPr>
              <w:rPr>
                <w:rFonts w:ascii="Cambria Math" w:hAnsi="Cambria Math"/>
                <w:i/>
              </w:rPr>
            </m:ctrlPr>
          </m:sSubPr>
          <m:e>
            <m:r>
              <w:rPr>
                <w:rFonts w:ascii="Cambria Math" w:hAnsi="Cambria Math"/>
              </w:rPr>
              <m:t>L</m:t>
            </m:r>
          </m:e>
          <m:sub>
            <m:r>
              <w:rPr>
                <w:rFonts w:ascii="Cambria Math" w:hAnsi="Cambria Math"/>
              </w:rPr>
              <m:t>l+d</m:t>
            </m:r>
          </m:sub>
        </m:sSub>
      </m:oMath>
      <w:r>
        <w:rPr>
          <w:rFonts w:hAnsi="Cambria Math" w:hint="eastAsia"/>
        </w:rPr>
        <w:t>可以表示为：</w:t>
      </w:r>
    </w:p>
    <w:p w14:paraId="0FF9B5F4" w14:textId="77777777" w:rsidR="00B44408" w:rsidRDefault="00000000">
      <w:pPr>
        <w:pStyle w:val="af6"/>
        <w:rPr>
          <w:rFonts w:hint="default"/>
        </w:rPr>
      </w:pPr>
      <m:oMath>
        <m:sSub>
          <m:sSubPr>
            <m:ctrlPr>
              <w:rPr>
                <w:rFonts w:ascii="Cambria Math" w:hAnsi="Cambria Math"/>
              </w:rPr>
            </m:ctrlPr>
          </m:sSubPr>
          <m:e>
            <m:r>
              <m:rPr>
                <m:sty m:val="p"/>
              </m:rPr>
              <w:rPr>
                <w:rFonts w:ascii="Cambria Math" w:hAnsi="Cambria Math" w:hint="default"/>
              </w:rPr>
              <m:t>L</m:t>
            </m:r>
          </m:e>
          <m:sub>
            <m:r>
              <m:rPr>
                <m:sty m:val="p"/>
              </m:rPr>
              <w:rPr>
                <w:rFonts w:ascii="Cambria Math" w:hAnsi="Cambria Math" w:hint="default"/>
              </w:rPr>
              <m:t>l+d</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E</m:t>
            </m:r>
          </m:e>
          <m:sub>
            <m:r>
              <m:rPr>
                <m:sty m:val="p"/>
              </m:rPr>
              <w:rPr>
                <w:rFonts w:ascii="Cambria Math" w:hAnsi="Cambria Math" w:hint="default"/>
              </w:rPr>
              <m:t>q(l(t0),d|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sub>
        </m:sSub>
        <m:d>
          <m:dPr>
            <m:begChr m:val="["/>
            <m:endChr m:val="]"/>
            <m:ctrlPr>
              <w:rPr>
                <w:rFonts w:ascii="Cambria Math" w:hAnsi="Cambria Math" w:hint="default"/>
              </w:rPr>
            </m:ctrlPr>
          </m:dPr>
          <m:e>
            <m:r>
              <m:rPr>
                <m:sty m:val="p"/>
              </m:rPr>
              <w:rPr>
                <w:rFonts w:ascii="Cambria Math" w:hAnsi="Cambria Math" w:hint="default"/>
              </w:rPr>
              <m:t>-</m:t>
            </m:r>
            <m:nary>
              <m:naryPr>
                <m:chr m:val="∑"/>
                <m:limLoc m:val="undOvr"/>
                <m:ctrlPr>
                  <w:rPr>
                    <w:rFonts w:ascii="Cambria Math" w:hAnsi="Cambria Math" w:hint="default"/>
                  </w:rPr>
                </m:ctrlPr>
              </m:naryPr>
              <m:sub>
                <m:r>
                  <m:rPr>
                    <m:sty m:val="p"/>
                  </m:rPr>
                  <w:rPr>
                    <w:rFonts w:ascii="Cambria Math" w:hAnsi="Cambria Math"/>
                  </w:rPr>
                  <m:t>i</m:t>
                </m:r>
                <m:r>
                  <m:rPr>
                    <m:sty m:val="p"/>
                  </m:rPr>
                  <w:rPr>
                    <w:rFonts w:ascii="Cambria Math" w:hAnsi="Cambria Math" w:hint="default"/>
                  </w:rPr>
                  <m:t>=1</m:t>
                </m:r>
              </m:sub>
              <m:sup>
                <m:r>
                  <m:rPr>
                    <m:sty m:val="p"/>
                  </m:rPr>
                  <w:rPr>
                    <w:rFonts w:ascii="Cambria Math" w:hAnsi="Cambria Math" w:hint="default"/>
                  </w:rPr>
                  <m:t>T</m:t>
                </m:r>
              </m:sup>
              <m:e>
                <m:r>
                  <m:rPr>
                    <m:sty m:val="p"/>
                  </m:rPr>
                  <w:rPr>
                    <w:rFonts w:ascii="Cambria Math" w:hAnsi="Cambria Math" w:hint="default"/>
                  </w:rPr>
                  <m:t>logp</m:t>
                </m:r>
                <m:d>
                  <m:dPr>
                    <m:ctrlPr>
                      <w:rPr>
                        <w:rFonts w:ascii="Cambria Math" w:hAnsi="Cambria Math" w:hint="default"/>
                      </w:rPr>
                    </m:ctrlPr>
                  </m:dPr>
                  <m:e>
                    <m:r>
                      <m:rPr>
                        <m:sty m:val="p"/>
                      </m:rPr>
                      <w:rPr>
                        <w:rFonts w:ascii="Cambria Math" w:hAnsi="Cambria Math" w:hint="default"/>
                      </w:rPr>
                      <m:t>yi</m:t>
                    </m:r>
                  </m:e>
                  <m:e>
                    <m:r>
                      <m:rPr>
                        <m:sty m:val="p"/>
                      </m:rPr>
                      <w:rPr>
                        <w:rFonts w:ascii="Cambria Math" w:hAnsi="Cambria Math" w:hint="default"/>
                      </w:rPr>
                      <m:t>l</m:t>
                    </m:r>
                    <m:d>
                      <m:dPr>
                        <m:ctrlPr>
                          <w:rPr>
                            <w:rFonts w:ascii="Cambria Math" w:hAnsi="Cambria Math" w:hint="default"/>
                          </w:rPr>
                        </m:ctrlPr>
                      </m:dPr>
                      <m:e>
                        <m:r>
                          <m:rPr>
                            <m:sty m:val="p"/>
                          </m:rPr>
                          <w:rPr>
                            <w:rFonts w:ascii="Cambria Math" w:hAnsi="Cambria Math" w:hint="default"/>
                          </w:rPr>
                          <m:t>t0</m:t>
                        </m:r>
                      </m:e>
                    </m:d>
                    <m:r>
                      <m:rPr>
                        <m:sty m:val="p"/>
                      </m:rPr>
                      <w:rPr>
                        <w:rFonts w:ascii="Cambria Math" w:hAnsi="Cambria Math" w:hint="default"/>
                      </w:rPr>
                      <m:t>,d,ti</m:t>
                    </m:r>
                  </m:e>
                </m:d>
                <m:r>
                  <m:rPr>
                    <m:sty m:val="p"/>
                  </m:rPr>
                  <w:rPr>
                    <w:rFonts w:ascii="Cambria Math" w:hAnsi="Cambria Math" w:hint="default"/>
                  </w:rPr>
                  <m:t>+log</m:t>
                </m:r>
                <m:box>
                  <m:boxPr>
                    <m:ctrlPr>
                      <w:rPr>
                        <w:rFonts w:ascii="Cambria Math" w:hAnsi="Cambria Math" w:hint="default"/>
                      </w:rPr>
                    </m:ctrlPr>
                  </m:boxPr>
                  <m:e>
                    <m:argPr>
                      <m:argSz m:val="-1"/>
                    </m:argPr>
                    <m:f>
                      <m:fPr>
                        <m:ctrlPr>
                          <w:rPr>
                            <w:rFonts w:ascii="Cambria Math" w:hAnsi="Cambria Math" w:hint="default"/>
                          </w:rPr>
                        </m:ctrlPr>
                      </m:fPr>
                      <m:num>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L</m:t>
                            </m:r>
                          </m:sub>
                        </m:sSub>
                        <m:r>
                          <m:rPr>
                            <m:sty m:val="p"/>
                          </m:rPr>
                          <w:rPr>
                            <w:rFonts w:ascii="Cambria Math" w:hAnsi="Cambria Math" w:hint="default"/>
                          </w:rPr>
                          <m:t>(l(t0)|</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C</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C</m:t>
                            </m:r>
                          </m:sub>
                        </m:sSub>
                        <m:r>
                          <m:rPr>
                            <m:sty m:val="p"/>
                          </m:rPr>
                          <w:rPr>
                            <w:rFonts w:ascii="Cambria Math" w:hAnsi="Cambria Math" w:hint="default"/>
                          </w:rPr>
                          <m:t>)</m:t>
                        </m:r>
                      </m:num>
                      <m:den>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L</m:t>
                            </m:r>
                          </m:sub>
                        </m:sSub>
                        <m:r>
                          <m:rPr>
                            <m:sty m:val="p"/>
                          </m:rPr>
                          <w:rPr>
                            <w:rFonts w:ascii="Cambria Math" w:hAnsi="Cambria Math" w:hint="default"/>
                          </w:rPr>
                          <m:t>(l(t0)|</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den>
                    </m:f>
                  </m:e>
                </m:box>
                <m:r>
                  <m:rPr>
                    <m:sty m:val="p"/>
                  </m:rPr>
                  <w:rPr>
                    <w:rFonts w:ascii="Cambria Math" w:hAnsi="Cambria Math" w:hint="default"/>
                  </w:rPr>
                  <m:t>+log</m:t>
                </m:r>
                <m:box>
                  <m:boxPr>
                    <m:ctrlPr>
                      <w:rPr>
                        <w:rFonts w:ascii="Cambria Math" w:hAnsi="Cambria Math" w:hint="default"/>
                      </w:rPr>
                    </m:ctrlPr>
                  </m:boxPr>
                  <m:e>
                    <m:argPr>
                      <m:argSz m:val="-1"/>
                    </m:argPr>
                    <m:f>
                      <m:fPr>
                        <m:ctrlPr>
                          <w:rPr>
                            <w:rFonts w:ascii="Cambria Math" w:hAnsi="Cambria Math" w:hint="default"/>
                          </w:rPr>
                        </m:ctrlPr>
                      </m:fPr>
                      <m:num>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D</m:t>
                            </m:r>
                          </m:sub>
                        </m:sSub>
                        <m:r>
                          <m:rPr>
                            <m:sty m:val="p"/>
                          </m:rPr>
                          <w:rPr>
                            <w:rFonts w:ascii="Cambria Math" w:hAnsi="Cambria Math" w:hint="default"/>
                          </w:rPr>
                          <m:t>(d|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C</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C</m:t>
                            </m:r>
                          </m:sub>
                        </m:sSub>
                        <m:r>
                          <m:rPr>
                            <m:sty m:val="p"/>
                          </m:rPr>
                          <w:rPr>
                            <w:rFonts w:ascii="Cambria Math" w:hAnsi="Cambria Math" w:hint="default"/>
                          </w:rPr>
                          <m:t>)</m:t>
                        </m:r>
                      </m:num>
                      <m:den>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D</m:t>
                            </m:r>
                          </m:sub>
                        </m:sSub>
                        <m:r>
                          <m:rPr>
                            <m:sty m:val="p"/>
                          </m:rPr>
                          <w:rPr>
                            <w:rFonts w:ascii="Cambria Math" w:hAnsi="Cambria Math" w:hint="default"/>
                          </w:rPr>
                          <m:t>(d|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den>
                    </m:f>
                  </m:e>
                </m:box>
              </m:e>
            </m:nary>
          </m:e>
        </m:d>
      </m:oMath>
      <w:r>
        <w:rPr>
          <w:rFonts w:hAnsi="Cambria Math"/>
        </w:rPr>
        <w:tab/>
      </w:r>
      <w:r>
        <w:rPr>
          <w:rFonts w:hAnsi="Cambria Math" w:hint="default"/>
        </w:rPr>
        <w:tab/>
      </w:r>
      <w:r>
        <w:rPr>
          <w:rFonts w:hAnsi="Cambria Math" w:hint="default"/>
        </w:rPr>
        <w:tab/>
      </w:r>
      <w:r>
        <w:t>(3.4)</w:t>
      </w:r>
    </w:p>
    <w:p w14:paraId="79C60C3B" w14:textId="77777777" w:rsidR="00B44408" w:rsidRDefault="00000000">
      <w:pPr>
        <w:ind w:firstLineChars="0" w:firstLine="480"/>
        <w:rPr>
          <w:rFonts w:hAnsi="Cambria Math"/>
        </w:rPr>
      </w:pPr>
      <w:r>
        <w:rPr>
          <w:rFonts w:hAnsi="Cambria Math" w:hint="eastAsia"/>
        </w:rPr>
        <w:t>将二者相加，即得到了模型最后的损失函数</w:t>
      </w:r>
      <w:r>
        <w:rPr>
          <w:rFonts w:hAnsi="Cambria Math" w:hint="eastAsia"/>
        </w:rPr>
        <w:t>L</w:t>
      </w:r>
      <w:r>
        <w:rPr>
          <w:rFonts w:hAnsi="Cambria Math" w:hint="eastAsia"/>
        </w:rPr>
        <w:t>如下</w:t>
      </w:r>
    </w:p>
    <w:p w14:paraId="3DD03549" w14:textId="77777777" w:rsidR="00B44408" w:rsidRDefault="00000000">
      <w:pPr>
        <w:pStyle w:val="af6"/>
        <w:rPr>
          <w:rFonts w:hint="default"/>
        </w:rPr>
      </w:pPr>
      <m:oMath>
        <m:r>
          <m:rPr>
            <m:sty m:val="p"/>
          </m:rPr>
          <w:rPr>
            <w:rFonts w:ascii="Cambria Math" w:hAnsi="Cambria Math" w:hint="default"/>
          </w:rPr>
          <m:t>L=</m:t>
        </m:r>
        <m:sSub>
          <m:sSubPr>
            <m:ctrlPr>
              <w:rPr>
                <w:rFonts w:ascii="Cambria Math" w:hAnsi="Cambria Math" w:hint="default"/>
              </w:rPr>
            </m:ctrlPr>
          </m:sSubPr>
          <m:e>
            <m:r>
              <m:rPr>
                <m:sty m:val="p"/>
              </m:rPr>
              <w:rPr>
                <w:rFonts w:ascii="Cambria Math" w:hAnsi="Cambria Math" w:hint="default"/>
              </w:rPr>
              <m:t>E</m:t>
            </m:r>
          </m:e>
          <m:sub>
            <m:r>
              <m:rPr>
                <m:sty m:val="p"/>
              </m:rPr>
              <w:rPr>
                <w:rFonts w:ascii="Cambria Math" w:hAnsi="Cambria Math" w:hint="default"/>
              </w:rPr>
              <m:t>q(l(t0),d|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sub>
        </m:sSub>
        <m:d>
          <m:dPr>
            <m:begChr m:val="["/>
            <m:endChr m:val="]"/>
            <m:ctrlPr>
              <w:rPr>
                <w:rFonts w:ascii="Cambria Math" w:hAnsi="Cambria Math" w:hint="default"/>
              </w:rPr>
            </m:ctrlPr>
          </m:dPr>
          <m:e>
            <m:r>
              <m:rPr>
                <m:sty m:val="p"/>
              </m:rPr>
              <w:rPr>
                <w:rFonts w:ascii="Cambria Math" w:hAnsi="Cambria Math" w:hint="default"/>
              </w:rPr>
              <m:t>-</m:t>
            </m:r>
            <m:nary>
              <m:naryPr>
                <m:chr m:val="∑"/>
                <m:limLoc m:val="undOvr"/>
                <m:ctrlPr>
                  <w:rPr>
                    <w:rFonts w:ascii="Cambria Math" w:hAnsi="Cambria Math" w:hint="default"/>
                  </w:rPr>
                </m:ctrlPr>
              </m:naryPr>
              <m:sub>
                <m:r>
                  <m:rPr>
                    <m:sty m:val="p"/>
                  </m:rPr>
                  <w:rPr>
                    <w:rFonts w:ascii="Cambria Math" w:hAnsi="Cambria Math"/>
                  </w:rPr>
                  <m:t>i</m:t>
                </m:r>
                <m:r>
                  <m:rPr>
                    <m:sty m:val="p"/>
                  </m:rPr>
                  <w:rPr>
                    <w:rFonts w:ascii="Cambria Math" w:hAnsi="Cambria Math" w:hint="default"/>
                  </w:rPr>
                  <m:t>=1</m:t>
                </m:r>
              </m:sub>
              <m:sup>
                <m:r>
                  <m:rPr>
                    <m:sty m:val="p"/>
                  </m:rPr>
                  <w:rPr>
                    <w:rFonts w:ascii="Cambria Math" w:hAnsi="Cambria Math" w:hint="default"/>
                  </w:rPr>
                  <m:t>T</m:t>
                </m:r>
              </m:sup>
              <m:e>
                <m:r>
                  <m:rPr>
                    <m:sty m:val="p"/>
                  </m:rPr>
                  <w:rPr>
                    <w:rFonts w:ascii="Cambria Math" w:hAnsi="Cambria Math" w:hint="default"/>
                  </w:rPr>
                  <m:t>log p(yi|l(t0),d,ti)+log</m:t>
                </m:r>
                <m:box>
                  <m:boxPr>
                    <m:ctrlPr>
                      <w:rPr>
                        <w:rFonts w:ascii="Cambria Math" w:hAnsi="Cambria Math" w:hint="default"/>
                      </w:rPr>
                    </m:ctrlPr>
                  </m:boxPr>
                  <m:e>
                    <m:argPr>
                      <m:argSz m:val="-1"/>
                    </m:argPr>
                    <m:f>
                      <m:fPr>
                        <m:ctrlPr>
                          <w:rPr>
                            <w:rFonts w:ascii="Cambria Math" w:hAnsi="Cambria Math" w:hint="default"/>
                          </w:rPr>
                        </m:ctrlPr>
                      </m:fPr>
                      <m:num>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L</m:t>
                            </m:r>
                          </m:sub>
                        </m:sSub>
                        <m:r>
                          <m:rPr>
                            <m:sty m:val="p"/>
                          </m:rPr>
                          <w:rPr>
                            <w:rFonts w:ascii="Cambria Math" w:hAnsi="Cambria Math" w:hint="default"/>
                          </w:rPr>
                          <m:t>(l(t0)|</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C</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C</m:t>
                            </m:r>
                          </m:sub>
                        </m:sSub>
                        <m:r>
                          <m:rPr>
                            <m:sty m:val="p"/>
                          </m:rPr>
                          <w:rPr>
                            <w:rFonts w:ascii="Cambria Math" w:hAnsi="Cambria Math" w:hint="default"/>
                          </w:rPr>
                          <m:t>)</m:t>
                        </m:r>
                      </m:num>
                      <m:den>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L</m:t>
                            </m:r>
                          </m:sub>
                        </m:sSub>
                        <m:r>
                          <m:rPr>
                            <m:sty m:val="p"/>
                          </m:rPr>
                          <w:rPr>
                            <w:rFonts w:ascii="Cambria Math" w:hAnsi="Cambria Math" w:hint="default"/>
                          </w:rPr>
                          <m:t>(l(t0)|</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den>
                    </m:f>
                  </m:e>
                </m:box>
                <m:r>
                  <m:rPr>
                    <m:sty m:val="p"/>
                  </m:rPr>
                  <w:rPr>
                    <w:rFonts w:ascii="Cambria Math" w:hAnsi="Cambria Math" w:hint="default"/>
                  </w:rPr>
                  <m:t>+log</m:t>
                </m:r>
                <m:box>
                  <m:boxPr>
                    <m:ctrlPr>
                      <w:rPr>
                        <w:rFonts w:ascii="Cambria Math" w:hAnsi="Cambria Math" w:hint="default"/>
                      </w:rPr>
                    </m:ctrlPr>
                  </m:boxPr>
                  <m:e>
                    <m:argPr>
                      <m:argSz m:val="-1"/>
                    </m:argPr>
                    <m:f>
                      <m:fPr>
                        <m:ctrlPr>
                          <w:rPr>
                            <w:rFonts w:ascii="Cambria Math" w:hAnsi="Cambria Math" w:hint="default"/>
                          </w:rPr>
                        </m:ctrlPr>
                      </m:fPr>
                      <m:num>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D</m:t>
                            </m:r>
                          </m:sub>
                        </m:sSub>
                        <m:r>
                          <m:rPr>
                            <m:sty m:val="p"/>
                          </m:rPr>
                          <w:rPr>
                            <w:rFonts w:ascii="Cambria Math" w:hAnsi="Cambria Math" w:hint="default"/>
                          </w:rPr>
                          <m:t>(d|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C</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C</m:t>
                            </m:r>
                          </m:sub>
                        </m:sSub>
                        <m:r>
                          <m:rPr>
                            <m:sty m:val="p"/>
                          </m:rPr>
                          <w:rPr>
                            <w:rFonts w:ascii="Cambria Math" w:hAnsi="Cambria Math" w:hint="default"/>
                          </w:rPr>
                          <m:t>)</m:t>
                        </m:r>
                      </m:num>
                      <m:den>
                        <m:sSub>
                          <m:sSubPr>
                            <m:ctrlPr>
                              <w:rPr>
                                <w:rFonts w:ascii="Cambria Math" w:hAnsi="Cambria Math" w:hint="default"/>
                              </w:rPr>
                            </m:ctrlPr>
                          </m:sSubPr>
                          <m:e>
                            <m:r>
                              <m:rPr>
                                <m:sty m:val="p"/>
                              </m:rPr>
                              <w:rPr>
                                <w:rFonts w:ascii="Cambria Math" w:hAnsi="Cambria Math" w:hint="default"/>
                              </w:rPr>
                              <m:t>q</m:t>
                            </m:r>
                          </m:e>
                          <m:sub>
                            <m:r>
                              <m:rPr>
                                <m:sty m:val="p"/>
                              </m:rPr>
                              <w:rPr>
                                <w:rFonts w:ascii="Cambria Math" w:hAnsi="Cambria Math" w:hint="default"/>
                              </w:rPr>
                              <m:t>D</m:t>
                            </m:r>
                          </m:sub>
                        </m:sSub>
                        <m:r>
                          <m:rPr>
                            <m:sty m:val="p"/>
                          </m:rPr>
                          <w:rPr>
                            <w:rFonts w:ascii="Cambria Math" w:hAnsi="Cambria Math" w:hint="default"/>
                          </w:rPr>
                          <m:t>(d|</m:t>
                        </m:r>
                        <m:sSub>
                          <m:sSubPr>
                            <m:ctrlPr>
                              <w:rPr>
                                <w:rFonts w:ascii="Cambria Math" w:hAnsi="Cambria Math" w:hint="default"/>
                              </w:rPr>
                            </m:ctrlPr>
                          </m:sSubPr>
                          <m:e>
                            <m:r>
                              <m:rPr>
                                <m:sty m:val="p"/>
                              </m:rPr>
                              <w:rPr>
                                <w:rFonts w:ascii="Cambria Math" w:hAnsi="Cambria Math" w:hint="default"/>
                              </w:rPr>
                              <m:t>t</m:t>
                            </m:r>
                          </m:e>
                          <m:sub>
                            <m:r>
                              <m:rPr>
                                <m:sty m:val="p"/>
                              </m:rPr>
                              <w:rPr>
                                <w:rFonts w:ascii="Cambria Math" w:hAnsi="Cambria Math" w:hint="default"/>
                              </w:rPr>
                              <m:t>T</m:t>
                            </m:r>
                          </m:sub>
                        </m:sSub>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T</m:t>
                            </m:r>
                          </m:sub>
                        </m:sSub>
                        <m:r>
                          <m:rPr>
                            <m:sty m:val="p"/>
                          </m:rPr>
                          <w:rPr>
                            <w:rFonts w:ascii="Cambria Math" w:hAnsi="Cambria Math" w:hint="default"/>
                          </w:rPr>
                          <m:t>)</m:t>
                        </m:r>
                      </m:den>
                    </m:f>
                  </m:e>
                </m:box>
              </m:e>
            </m:nary>
          </m:e>
        </m:d>
        <m:r>
          <m:rPr>
            <m:sty m:val="p"/>
          </m:rPr>
          <w:rPr>
            <w:rFonts w:ascii="Cambria Math" w:hAnsi="Cambria Math" w:hint="default"/>
          </w:rPr>
          <m:t xml:space="preserve">-                                              </m:t>
        </m:r>
        <m:nary>
          <m:naryPr>
            <m:chr m:val="∑"/>
            <m:limLoc m:val="undOvr"/>
            <m:ctrlPr>
              <w:rPr>
                <w:rFonts w:ascii="Cambria Math" w:hAnsi="Cambria Math" w:hint="default"/>
              </w:rPr>
            </m:ctrlPr>
          </m:naryPr>
          <m:sub>
            <m:r>
              <m:rPr>
                <m:sty m:val="p"/>
              </m:rPr>
              <w:rPr>
                <w:rFonts w:ascii="Cambria Math" w:hAnsi="Cambria Math"/>
              </w:rPr>
              <m:t>i</m:t>
            </m:r>
            <m:r>
              <m:rPr>
                <m:sty m:val="p"/>
              </m:rPr>
              <w:rPr>
                <w:rFonts w:ascii="Cambria Math" w:hAnsi="Cambria Math" w:hint="default"/>
              </w:rPr>
              <m:t>=1</m:t>
            </m:r>
          </m:sub>
          <m:sup>
            <m:r>
              <m:rPr>
                <m:sty m:val="p"/>
              </m:rPr>
              <w:rPr>
                <w:rFonts w:ascii="Cambria Math" w:hAnsi="Cambria Math" w:hint="default"/>
              </w:rPr>
              <m:t>K</m:t>
            </m:r>
          </m:sup>
          <m:e>
            <m:sSub>
              <m:sSubPr>
                <m:ctrlPr>
                  <w:rPr>
                    <w:rFonts w:ascii="Cambria Math" w:hAnsi="Cambria Math" w:hint="default"/>
                  </w:rPr>
                </m:ctrlPr>
              </m:sSubPr>
              <m:e>
                <m:r>
                  <m:rPr>
                    <m:sty m:val="p"/>
                  </m:rPr>
                  <w:rPr>
                    <w:rFonts w:ascii="Cambria Math" w:hAnsi="Cambria Math" w:hint="default"/>
                  </w:rPr>
                  <m:t>y</m:t>
                </m:r>
              </m:e>
              <m:sub>
                <m:r>
                  <m:rPr>
                    <m:sty m:val="p"/>
                  </m:rPr>
                  <w:rPr>
                    <w:rFonts w:ascii="Cambria Math" w:hAnsi="Cambria Math" w:hint="default"/>
                  </w:rPr>
                  <m:t>i</m:t>
                </m:r>
              </m:sub>
            </m:sSub>
            <m:r>
              <m:rPr>
                <m:sty m:val="p"/>
              </m:rPr>
              <w:rPr>
                <w:rFonts w:ascii="Cambria Math" w:hAnsi="Cambria Math" w:hint="default"/>
              </w:rPr>
              <m:t>log(</m:t>
            </m:r>
            <m:sSub>
              <m:sSubPr>
                <m:ctrlPr>
                  <w:rPr>
                    <w:rFonts w:ascii="Cambria Math" w:hAnsi="Cambria Math" w:hint="default"/>
                  </w:rPr>
                </m:ctrlPr>
              </m:sSubPr>
              <m:e>
                <m:r>
                  <m:rPr>
                    <m:sty m:val="p"/>
                  </m:rPr>
                  <w:rPr>
                    <w:rFonts w:ascii="Cambria Math" w:hAnsi="Cambria Math" w:hint="default"/>
                  </w:rPr>
                  <m:t>p</m:t>
                </m:r>
              </m:e>
              <m:sub>
                <m:r>
                  <m:rPr>
                    <m:sty m:val="p"/>
                  </m:rPr>
                  <w:rPr>
                    <w:rFonts w:ascii="Cambria Math" w:hAnsi="Cambria Math" w:hint="default"/>
                  </w:rPr>
                  <m:t>i</m:t>
                </m:r>
              </m:sub>
            </m:sSub>
            <m:r>
              <m:rPr>
                <m:sty m:val="p"/>
              </m:rPr>
              <w:rPr>
                <w:rFonts w:ascii="Cambria Math" w:hAnsi="Cambria Math" w:hint="default"/>
              </w:rPr>
              <m:t>)</m:t>
            </m:r>
          </m:e>
        </m:nary>
      </m:oMath>
      <w:r>
        <w:rPr>
          <w:rFonts w:hAnsi="Cambria Math"/>
        </w:rPr>
        <w:tab/>
      </w:r>
      <w:r>
        <w:rPr>
          <w:rFonts w:hAnsi="Cambria Math"/>
        </w:rPr>
        <w:tab/>
      </w:r>
      <w:r>
        <w:t>(3.5)</w:t>
      </w:r>
    </w:p>
    <w:p w14:paraId="7799031D" w14:textId="77777777" w:rsidR="00B44408" w:rsidRDefault="00000000">
      <w:pPr>
        <w:ind w:firstLine="480"/>
      </w:pPr>
      <w:r>
        <w:rPr>
          <w:rFonts w:hint="eastAsia"/>
        </w:rPr>
        <w:t>在得到损失函数后，模型便可以根据梯度和计算损失函数来进行训练。</w:t>
      </w:r>
    </w:p>
    <w:p w14:paraId="44196852" w14:textId="77777777" w:rsidR="00B44408" w:rsidRDefault="00000000" w:rsidP="00E907E2">
      <w:pPr>
        <w:pStyle w:val="2"/>
        <w:rPr>
          <w:ins w:id="261" w:author="yang" w:date="2024-05-07T16:04:00Z"/>
        </w:rPr>
      </w:pPr>
      <w:bookmarkStart w:id="262" w:name="_Toc165911697"/>
      <w:r>
        <w:rPr>
          <w:rFonts w:hint="eastAsia"/>
        </w:rPr>
        <w:t>3</w:t>
      </w:r>
      <w:r>
        <w:t>.</w:t>
      </w:r>
      <w:r>
        <w:rPr>
          <w:rFonts w:hint="eastAsia"/>
        </w:rPr>
        <w:t>4</w:t>
      </w:r>
      <w:r>
        <w:t xml:space="preserve">  </w:t>
      </w:r>
      <w:r>
        <w:rPr>
          <w:rFonts w:hint="eastAsia"/>
        </w:rPr>
        <w:t>实验设置与结果</w:t>
      </w:r>
      <w:bookmarkEnd w:id="262"/>
    </w:p>
    <w:p w14:paraId="32CB8743" w14:textId="367E22A8" w:rsidR="00990479" w:rsidRDefault="00990479" w:rsidP="00990479">
      <w:pPr>
        <w:pStyle w:val="3"/>
        <w:rPr>
          <w:ins w:id="263" w:author="yang" w:date="2024-05-07T16:05:00Z"/>
        </w:rPr>
      </w:pPr>
      <w:ins w:id="264" w:author="yang" w:date="2024-05-07T16:05:00Z">
        <w:r>
          <w:t>3</w:t>
        </w:r>
        <w:r>
          <w:rPr>
            <w:rFonts w:hint="eastAsia"/>
          </w:rPr>
          <w:t>.</w:t>
        </w:r>
        <w:r>
          <w:rPr>
            <w:rFonts w:hint="eastAsia"/>
          </w:rPr>
          <w:t>4</w:t>
        </w:r>
        <w:r>
          <w:rPr>
            <w:rFonts w:hint="eastAsia"/>
          </w:rPr>
          <w:t>.</w:t>
        </w:r>
        <w:r>
          <w:rPr>
            <w:rFonts w:hint="eastAsia"/>
          </w:rPr>
          <w:t>1</w:t>
        </w:r>
        <w:r>
          <w:rPr>
            <w:rFonts w:hint="eastAsia"/>
          </w:rPr>
          <w:t xml:space="preserve"> </w:t>
        </w:r>
        <w:r>
          <w:rPr>
            <w:rFonts w:hint="eastAsia"/>
          </w:rPr>
          <w:t xml:space="preserve"> LV</w:t>
        </w:r>
        <w:r>
          <w:rPr>
            <w:rFonts w:hint="eastAsia"/>
          </w:rPr>
          <w:t>动力学实验设置与结果</w:t>
        </w:r>
      </w:ins>
    </w:p>
    <w:p w14:paraId="1C0023EA" w14:textId="6049FF77" w:rsidR="00990479" w:rsidRPr="00990479" w:rsidDel="00990479" w:rsidRDefault="00990479" w:rsidP="00990479">
      <w:pPr>
        <w:pStyle w:val="4"/>
        <w:rPr>
          <w:del w:id="265" w:author="yang" w:date="2024-05-07T16:05:00Z"/>
          <w:rFonts w:hint="eastAsia"/>
        </w:rPr>
        <w:pPrChange w:id="266" w:author="yang" w:date="2024-05-07T16:04:00Z">
          <w:pPr>
            <w:pStyle w:val="2"/>
          </w:pPr>
        </w:pPrChange>
      </w:pPr>
    </w:p>
    <w:p w14:paraId="1DC3E423" w14:textId="77777777" w:rsidR="00B44408" w:rsidRDefault="00000000">
      <w:pPr>
        <w:ind w:firstLineChars="0" w:firstLine="480"/>
      </w:pPr>
      <w:r>
        <w:rPr>
          <w:rFonts w:hint="eastAsia"/>
        </w:rPr>
        <w:t>为了测验模型对于跨环境学习的能力，实验针对</w:t>
      </w:r>
      <w:r>
        <w:rPr>
          <w:rFonts w:hint="eastAsia"/>
        </w:rPr>
        <w:t>LV</w:t>
      </w:r>
      <w:r>
        <w:rPr>
          <w:rFonts w:hint="eastAsia"/>
        </w:rPr>
        <w:t>模型设置了</w:t>
      </w:r>
      <w:r>
        <w:rPr>
          <w:rFonts w:hint="eastAsia"/>
        </w:rPr>
        <w:t>9</w:t>
      </w:r>
      <w:r>
        <w:rPr>
          <w:rFonts w:hint="eastAsia"/>
        </w:rPr>
        <w:t>组不同的模型参数，即设置</w:t>
      </w:r>
      <w:r>
        <w:rPr>
          <w:rFonts w:hint="eastAsia"/>
        </w:rPr>
        <w:t>9</w:t>
      </w:r>
      <w:r>
        <w:rPr>
          <w:rFonts w:hint="eastAsia"/>
        </w:rPr>
        <w:t>个不同的场景进行训练，每种场景模型的四个参数在</w:t>
      </w:r>
      <w:r>
        <w:rPr>
          <w:rFonts w:hint="eastAsia"/>
        </w:rPr>
        <w:t>[</w:t>
      </w:r>
      <w:r>
        <w:t>0.25,1.25]</w:t>
      </w:r>
      <w:r>
        <w:rPr>
          <w:rFonts w:hint="eastAsia"/>
        </w:rPr>
        <w:t>区间内随机采样，每个场景参数取值见下表：</w:t>
      </w:r>
    </w:p>
    <w:p w14:paraId="7F13DE17" w14:textId="77777777" w:rsidR="00B44408" w:rsidRDefault="00000000">
      <w:pPr>
        <w:ind w:firstLineChars="0" w:firstLine="480"/>
        <w:jc w:val="center"/>
      </w:pPr>
      <w:r>
        <w:rPr>
          <w:rFonts w:ascii="黑体" w:eastAsia="黑体" w:hAnsi="黑体" w:hint="eastAsia"/>
          <w:color w:val="000000" w:themeColor="text1"/>
        </w:rPr>
        <w:t>表</w:t>
      </w:r>
      <w:r>
        <w:rPr>
          <w:rFonts w:eastAsia="黑体" w:cs="Times New Roman" w:hint="eastAsia"/>
          <w:color w:val="000000" w:themeColor="text1"/>
        </w:rPr>
        <w:t>3</w:t>
      </w:r>
      <w:r>
        <w:rPr>
          <w:rFonts w:eastAsia="黑体" w:cs="Times New Roman"/>
          <w:color w:val="000000" w:themeColor="text1"/>
        </w:rPr>
        <w:t xml:space="preserve">.1 </w:t>
      </w:r>
      <w:r>
        <w:rPr>
          <w:rFonts w:ascii="黑体" w:eastAsia="黑体" w:hAnsi="黑体"/>
          <w:color w:val="000000" w:themeColor="text1"/>
        </w:rPr>
        <w:t>LV</w:t>
      </w:r>
      <w:r>
        <w:rPr>
          <w:rFonts w:ascii="黑体" w:eastAsia="黑体" w:hAnsi="黑体" w:hint="eastAsia"/>
          <w:color w:val="000000" w:themeColor="text1"/>
        </w:rPr>
        <w:t>模型</w:t>
      </w:r>
      <w:r>
        <w:rPr>
          <w:rFonts w:ascii="黑体" w:eastAsia="黑体" w:hAnsi="黑体"/>
          <w:color w:val="000000" w:themeColor="text1"/>
        </w:rPr>
        <w:t>9</w:t>
      </w:r>
      <w:r>
        <w:rPr>
          <w:rFonts w:ascii="黑体" w:eastAsia="黑体" w:hAnsi="黑体" w:hint="eastAsia"/>
          <w:color w:val="000000" w:themeColor="text1"/>
        </w:rPr>
        <w:t>个场景下四种模型参数取值表</w:t>
      </w:r>
    </w:p>
    <w:tbl>
      <w:tblPr>
        <w:tblStyle w:val="af"/>
        <w:tblW w:w="0" w:type="auto"/>
        <w:tblLook w:val="04A0" w:firstRow="1" w:lastRow="0" w:firstColumn="1" w:lastColumn="0" w:noHBand="0" w:noVBand="1"/>
      </w:tblPr>
      <w:tblGrid>
        <w:gridCol w:w="829"/>
        <w:gridCol w:w="829"/>
        <w:gridCol w:w="829"/>
        <w:gridCol w:w="829"/>
        <w:gridCol w:w="830"/>
        <w:gridCol w:w="830"/>
        <w:gridCol w:w="830"/>
        <w:gridCol w:w="830"/>
        <w:gridCol w:w="830"/>
        <w:gridCol w:w="636"/>
      </w:tblGrid>
      <w:tr w:rsidR="00B44408" w14:paraId="48AEEC1E" w14:textId="77777777">
        <w:tc>
          <w:tcPr>
            <w:tcW w:w="829" w:type="dxa"/>
            <w:tcBorders>
              <w:top w:val="single" w:sz="12" w:space="0" w:color="000000"/>
              <w:left w:val="nil"/>
              <w:bottom w:val="single" w:sz="4" w:space="0" w:color="000000"/>
              <w:right w:val="nil"/>
              <w:tl2br w:val="nil"/>
            </w:tcBorders>
            <w:shd w:val="clear" w:color="auto" w:fill="FFFFFF"/>
          </w:tcPr>
          <w:p w14:paraId="383C0E38" w14:textId="77777777" w:rsidR="00B44408" w:rsidRDefault="00B44408">
            <w:pPr>
              <w:ind w:firstLineChars="0" w:firstLine="0"/>
              <w:rPr>
                <w:color w:val="000000"/>
              </w:rPr>
            </w:pPr>
          </w:p>
        </w:tc>
        <w:tc>
          <w:tcPr>
            <w:tcW w:w="829" w:type="dxa"/>
            <w:tcBorders>
              <w:top w:val="single" w:sz="12" w:space="0" w:color="000000"/>
              <w:left w:val="nil"/>
              <w:bottom w:val="single" w:sz="4" w:space="0" w:color="000000"/>
              <w:right w:val="nil"/>
            </w:tcBorders>
            <w:shd w:val="clear" w:color="auto" w:fill="FFFFFF"/>
          </w:tcPr>
          <w:p w14:paraId="72FA498A" w14:textId="77777777" w:rsidR="00B44408" w:rsidRDefault="00000000">
            <w:pPr>
              <w:ind w:firstLineChars="0" w:firstLine="0"/>
              <w:rPr>
                <w:color w:val="000000"/>
              </w:rPr>
            </w:pPr>
            <w:r>
              <w:rPr>
                <w:rFonts w:hint="eastAsia"/>
                <w:color w:val="000000"/>
              </w:rPr>
              <w:t>1</w:t>
            </w:r>
          </w:p>
        </w:tc>
        <w:tc>
          <w:tcPr>
            <w:tcW w:w="829" w:type="dxa"/>
            <w:tcBorders>
              <w:top w:val="single" w:sz="12" w:space="0" w:color="000000"/>
              <w:left w:val="nil"/>
              <w:bottom w:val="single" w:sz="4" w:space="0" w:color="000000"/>
              <w:right w:val="nil"/>
            </w:tcBorders>
            <w:shd w:val="clear" w:color="auto" w:fill="FFFFFF"/>
          </w:tcPr>
          <w:p w14:paraId="06E4331D" w14:textId="77777777" w:rsidR="00B44408" w:rsidRDefault="00000000">
            <w:pPr>
              <w:ind w:firstLineChars="0" w:firstLine="0"/>
              <w:rPr>
                <w:color w:val="000000"/>
              </w:rPr>
            </w:pPr>
            <w:r>
              <w:rPr>
                <w:rFonts w:hint="eastAsia"/>
                <w:color w:val="000000"/>
              </w:rPr>
              <w:t>2</w:t>
            </w:r>
          </w:p>
        </w:tc>
        <w:tc>
          <w:tcPr>
            <w:tcW w:w="829" w:type="dxa"/>
            <w:tcBorders>
              <w:top w:val="single" w:sz="12" w:space="0" w:color="000000"/>
              <w:left w:val="nil"/>
              <w:bottom w:val="single" w:sz="4" w:space="0" w:color="000000"/>
              <w:right w:val="nil"/>
            </w:tcBorders>
            <w:shd w:val="clear" w:color="auto" w:fill="FFFFFF"/>
          </w:tcPr>
          <w:p w14:paraId="7B899C4C" w14:textId="77777777" w:rsidR="00B44408" w:rsidRDefault="00000000">
            <w:pPr>
              <w:ind w:firstLineChars="0" w:firstLine="0"/>
              <w:rPr>
                <w:color w:val="000000"/>
              </w:rPr>
            </w:pPr>
            <w:r>
              <w:rPr>
                <w:rFonts w:hint="eastAsia"/>
                <w:color w:val="000000"/>
              </w:rPr>
              <w:t>3</w:t>
            </w:r>
          </w:p>
        </w:tc>
        <w:tc>
          <w:tcPr>
            <w:tcW w:w="830" w:type="dxa"/>
            <w:tcBorders>
              <w:top w:val="single" w:sz="12" w:space="0" w:color="000000"/>
              <w:left w:val="nil"/>
              <w:bottom w:val="single" w:sz="4" w:space="0" w:color="000000"/>
              <w:right w:val="nil"/>
            </w:tcBorders>
            <w:shd w:val="clear" w:color="auto" w:fill="FFFFFF"/>
          </w:tcPr>
          <w:p w14:paraId="693E1BB9" w14:textId="77777777" w:rsidR="00B44408" w:rsidRDefault="00000000">
            <w:pPr>
              <w:ind w:firstLineChars="0" w:firstLine="0"/>
              <w:rPr>
                <w:color w:val="000000"/>
              </w:rPr>
            </w:pPr>
            <w:r>
              <w:rPr>
                <w:rFonts w:hint="eastAsia"/>
                <w:color w:val="000000"/>
              </w:rPr>
              <w:t>4</w:t>
            </w:r>
          </w:p>
        </w:tc>
        <w:tc>
          <w:tcPr>
            <w:tcW w:w="830" w:type="dxa"/>
            <w:tcBorders>
              <w:top w:val="single" w:sz="12" w:space="0" w:color="000000"/>
              <w:left w:val="nil"/>
              <w:bottom w:val="single" w:sz="4" w:space="0" w:color="000000"/>
              <w:right w:val="nil"/>
            </w:tcBorders>
            <w:shd w:val="clear" w:color="auto" w:fill="FFFFFF"/>
          </w:tcPr>
          <w:p w14:paraId="0EBA7BAD" w14:textId="77777777" w:rsidR="00B44408" w:rsidRDefault="00000000">
            <w:pPr>
              <w:ind w:firstLineChars="0" w:firstLine="0"/>
              <w:rPr>
                <w:color w:val="000000"/>
              </w:rPr>
            </w:pPr>
            <w:r>
              <w:rPr>
                <w:rFonts w:hint="eastAsia"/>
                <w:color w:val="000000"/>
              </w:rPr>
              <w:t>5</w:t>
            </w:r>
          </w:p>
        </w:tc>
        <w:tc>
          <w:tcPr>
            <w:tcW w:w="830" w:type="dxa"/>
            <w:tcBorders>
              <w:top w:val="single" w:sz="12" w:space="0" w:color="000000"/>
              <w:left w:val="nil"/>
              <w:bottom w:val="single" w:sz="4" w:space="0" w:color="000000"/>
              <w:right w:val="nil"/>
            </w:tcBorders>
            <w:shd w:val="clear" w:color="auto" w:fill="FFFFFF"/>
          </w:tcPr>
          <w:p w14:paraId="23274BCE" w14:textId="77777777" w:rsidR="00B44408" w:rsidRDefault="00000000">
            <w:pPr>
              <w:ind w:firstLineChars="0" w:firstLine="0"/>
              <w:rPr>
                <w:color w:val="000000"/>
              </w:rPr>
            </w:pPr>
            <w:r>
              <w:rPr>
                <w:rFonts w:hint="eastAsia"/>
                <w:color w:val="000000"/>
              </w:rPr>
              <w:t>6</w:t>
            </w:r>
          </w:p>
        </w:tc>
        <w:tc>
          <w:tcPr>
            <w:tcW w:w="830" w:type="dxa"/>
            <w:tcBorders>
              <w:top w:val="single" w:sz="12" w:space="0" w:color="000000"/>
              <w:left w:val="nil"/>
              <w:bottom w:val="single" w:sz="4" w:space="0" w:color="000000"/>
              <w:right w:val="nil"/>
            </w:tcBorders>
            <w:shd w:val="clear" w:color="auto" w:fill="FFFFFF"/>
          </w:tcPr>
          <w:p w14:paraId="3593DAE7" w14:textId="77777777" w:rsidR="00B44408" w:rsidRDefault="00000000">
            <w:pPr>
              <w:ind w:firstLineChars="0" w:firstLine="0"/>
              <w:rPr>
                <w:color w:val="000000"/>
              </w:rPr>
            </w:pPr>
            <w:r>
              <w:rPr>
                <w:rFonts w:hint="eastAsia"/>
                <w:color w:val="000000"/>
              </w:rPr>
              <w:t>7</w:t>
            </w:r>
          </w:p>
        </w:tc>
        <w:tc>
          <w:tcPr>
            <w:tcW w:w="830" w:type="dxa"/>
            <w:tcBorders>
              <w:top w:val="single" w:sz="12" w:space="0" w:color="000000"/>
              <w:left w:val="nil"/>
              <w:bottom w:val="single" w:sz="4" w:space="0" w:color="000000"/>
              <w:right w:val="nil"/>
            </w:tcBorders>
            <w:shd w:val="clear" w:color="auto" w:fill="FFFFFF"/>
          </w:tcPr>
          <w:p w14:paraId="0441AB2F" w14:textId="77777777" w:rsidR="00B44408" w:rsidRDefault="00000000">
            <w:pPr>
              <w:ind w:firstLineChars="0" w:firstLine="0"/>
              <w:rPr>
                <w:color w:val="000000"/>
              </w:rPr>
            </w:pPr>
            <w:r>
              <w:rPr>
                <w:rFonts w:hint="eastAsia"/>
                <w:color w:val="000000"/>
              </w:rPr>
              <w:t>8</w:t>
            </w:r>
          </w:p>
        </w:tc>
        <w:tc>
          <w:tcPr>
            <w:tcW w:w="609" w:type="dxa"/>
            <w:tcBorders>
              <w:top w:val="single" w:sz="12" w:space="0" w:color="000000"/>
              <w:left w:val="nil"/>
              <w:bottom w:val="single" w:sz="4" w:space="0" w:color="000000"/>
              <w:right w:val="nil"/>
            </w:tcBorders>
            <w:shd w:val="clear" w:color="auto" w:fill="FFFFFF"/>
          </w:tcPr>
          <w:p w14:paraId="6650E6B0" w14:textId="77777777" w:rsidR="00B44408" w:rsidRDefault="00000000">
            <w:pPr>
              <w:ind w:firstLineChars="0" w:firstLine="0"/>
              <w:rPr>
                <w:color w:val="000000"/>
              </w:rPr>
            </w:pPr>
            <w:r>
              <w:rPr>
                <w:rFonts w:hint="eastAsia"/>
                <w:color w:val="000000"/>
              </w:rPr>
              <w:t>9</w:t>
            </w:r>
          </w:p>
        </w:tc>
      </w:tr>
      <w:tr w:rsidR="00B44408" w14:paraId="2F3756FD" w14:textId="77777777">
        <w:tc>
          <w:tcPr>
            <w:tcW w:w="829" w:type="dxa"/>
            <w:tcBorders>
              <w:top w:val="single" w:sz="4" w:space="0" w:color="000000"/>
              <w:left w:val="nil"/>
              <w:bottom w:val="nil"/>
              <w:right w:val="nil"/>
            </w:tcBorders>
            <w:shd w:val="clear" w:color="auto" w:fill="FFFFFF"/>
          </w:tcPr>
          <w:p w14:paraId="79A5103D" w14:textId="77777777" w:rsidR="00B44408" w:rsidRDefault="00000000">
            <w:pPr>
              <w:ind w:firstLineChars="0" w:firstLine="0"/>
              <w:rPr>
                <w:color w:val="000000"/>
              </w:rPr>
            </w:pPr>
            <w:r>
              <w:rPr>
                <w:rFonts w:asciiTheme="minorEastAsia" w:hAnsiTheme="minorEastAsia" w:hint="eastAsia"/>
                <w:color w:val="000000"/>
              </w:rPr>
              <w:t>α</w:t>
            </w:r>
          </w:p>
        </w:tc>
        <w:tc>
          <w:tcPr>
            <w:tcW w:w="829" w:type="dxa"/>
            <w:tcBorders>
              <w:top w:val="single" w:sz="4" w:space="0" w:color="000000"/>
              <w:left w:val="nil"/>
              <w:bottom w:val="nil"/>
              <w:right w:val="nil"/>
            </w:tcBorders>
            <w:shd w:val="clear" w:color="auto" w:fill="FFFFFF"/>
          </w:tcPr>
          <w:p w14:paraId="4C6CF017" w14:textId="77777777" w:rsidR="00B44408" w:rsidRDefault="00000000">
            <w:pPr>
              <w:ind w:firstLineChars="0" w:firstLine="0"/>
              <w:rPr>
                <w:color w:val="000000"/>
              </w:rPr>
            </w:pPr>
            <w:r>
              <w:rPr>
                <w:color w:val="000000"/>
              </w:rPr>
              <w:t>0.58</w:t>
            </w:r>
          </w:p>
        </w:tc>
        <w:tc>
          <w:tcPr>
            <w:tcW w:w="829" w:type="dxa"/>
            <w:tcBorders>
              <w:top w:val="single" w:sz="4" w:space="0" w:color="000000"/>
              <w:left w:val="nil"/>
              <w:bottom w:val="nil"/>
              <w:right w:val="nil"/>
            </w:tcBorders>
            <w:shd w:val="clear" w:color="auto" w:fill="FFFFFF"/>
          </w:tcPr>
          <w:p w14:paraId="0A438CD5" w14:textId="77777777" w:rsidR="00B44408" w:rsidRDefault="00000000">
            <w:pPr>
              <w:ind w:firstLineChars="0" w:firstLine="0"/>
              <w:rPr>
                <w:color w:val="000000"/>
              </w:rPr>
            </w:pPr>
            <w:r>
              <w:rPr>
                <w:rFonts w:hint="eastAsia"/>
                <w:color w:val="000000"/>
              </w:rPr>
              <w:t>0</w:t>
            </w:r>
            <w:r>
              <w:rPr>
                <w:color w:val="000000"/>
              </w:rPr>
              <w:t>.55</w:t>
            </w:r>
          </w:p>
        </w:tc>
        <w:tc>
          <w:tcPr>
            <w:tcW w:w="829" w:type="dxa"/>
            <w:tcBorders>
              <w:top w:val="single" w:sz="4" w:space="0" w:color="000000"/>
              <w:left w:val="nil"/>
              <w:bottom w:val="nil"/>
              <w:right w:val="nil"/>
            </w:tcBorders>
            <w:shd w:val="clear" w:color="auto" w:fill="FFFFFF"/>
          </w:tcPr>
          <w:p w14:paraId="5C7E7F20" w14:textId="77777777" w:rsidR="00B44408" w:rsidRDefault="00000000">
            <w:pPr>
              <w:ind w:firstLineChars="0" w:firstLine="0"/>
              <w:rPr>
                <w:color w:val="000000"/>
              </w:rPr>
            </w:pPr>
            <w:r>
              <w:rPr>
                <w:rFonts w:hint="eastAsia"/>
                <w:color w:val="000000"/>
              </w:rPr>
              <w:t>0</w:t>
            </w:r>
            <w:r>
              <w:rPr>
                <w:color w:val="000000"/>
              </w:rPr>
              <w:t>.41</w:t>
            </w:r>
          </w:p>
        </w:tc>
        <w:tc>
          <w:tcPr>
            <w:tcW w:w="830" w:type="dxa"/>
            <w:tcBorders>
              <w:top w:val="single" w:sz="4" w:space="0" w:color="000000"/>
              <w:left w:val="nil"/>
              <w:bottom w:val="nil"/>
              <w:right w:val="nil"/>
            </w:tcBorders>
            <w:shd w:val="clear" w:color="auto" w:fill="FFFFFF"/>
          </w:tcPr>
          <w:p w14:paraId="7BDFCDDB" w14:textId="77777777" w:rsidR="00B44408" w:rsidRDefault="00000000">
            <w:pPr>
              <w:ind w:firstLineChars="0" w:firstLine="0"/>
              <w:rPr>
                <w:color w:val="000000"/>
              </w:rPr>
            </w:pPr>
            <w:r>
              <w:rPr>
                <w:rFonts w:hint="eastAsia"/>
                <w:color w:val="000000"/>
              </w:rPr>
              <w:t>0</w:t>
            </w:r>
            <w:r>
              <w:rPr>
                <w:color w:val="000000"/>
              </w:rPr>
              <w:t>.29</w:t>
            </w:r>
          </w:p>
        </w:tc>
        <w:tc>
          <w:tcPr>
            <w:tcW w:w="830" w:type="dxa"/>
            <w:tcBorders>
              <w:top w:val="single" w:sz="4" w:space="0" w:color="000000"/>
              <w:left w:val="nil"/>
              <w:bottom w:val="nil"/>
              <w:right w:val="nil"/>
            </w:tcBorders>
            <w:shd w:val="clear" w:color="auto" w:fill="FFFFFF"/>
          </w:tcPr>
          <w:p w14:paraId="53E94597" w14:textId="77777777" w:rsidR="00B44408" w:rsidRDefault="00000000">
            <w:pPr>
              <w:ind w:firstLineChars="0" w:firstLine="0"/>
              <w:rPr>
                <w:color w:val="000000"/>
              </w:rPr>
            </w:pPr>
            <w:r>
              <w:rPr>
                <w:rFonts w:hint="eastAsia"/>
                <w:color w:val="000000"/>
              </w:rPr>
              <w:t>0</w:t>
            </w:r>
            <w:r>
              <w:rPr>
                <w:color w:val="000000"/>
              </w:rPr>
              <w:t>.33</w:t>
            </w:r>
          </w:p>
        </w:tc>
        <w:tc>
          <w:tcPr>
            <w:tcW w:w="830" w:type="dxa"/>
            <w:tcBorders>
              <w:top w:val="single" w:sz="4" w:space="0" w:color="000000"/>
              <w:left w:val="nil"/>
              <w:bottom w:val="nil"/>
              <w:right w:val="nil"/>
            </w:tcBorders>
            <w:shd w:val="clear" w:color="auto" w:fill="FFFFFF"/>
          </w:tcPr>
          <w:p w14:paraId="371F9570" w14:textId="77777777" w:rsidR="00B44408" w:rsidRDefault="00000000">
            <w:pPr>
              <w:ind w:firstLineChars="0" w:firstLine="0"/>
              <w:rPr>
                <w:color w:val="000000"/>
              </w:rPr>
            </w:pPr>
            <w:r>
              <w:rPr>
                <w:rFonts w:hint="eastAsia"/>
                <w:color w:val="000000"/>
              </w:rPr>
              <w:t>0</w:t>
            </w:r>
            <w:r>
              <w:rPr>
                <w:color w:val="000000"/>
              </w:rPr>
              <w:t>.50</w:t>
            </w:r>
          </w:p>
        </w:tc>
        <w:tc>
          <w:tcPr>
            <w:tcW w:w="830" w:type="dxa"/>
            <w:tcBorders>
              <w:top w:val="single" w:sz="4" w:space="0" w:color="000000"/>
              <w:left w:val="nil"/>
              <w:bottom w:val="nil"/>
              <w:right w:val="nil"/>
            </w:tcBorders>
            <w:shd w:val="clear" w:color="auto" w:fill="FFFFFF"/>
          </w:tcPr>
          <w:p w14:paraId="51B4AC86" w14:textId="77777777" w:rsidR="00B44408" w:rsidRDefault="00000000">
            <w:pPr>
              <w:ind w:firstLineChars="0" w:firstLine="0"/>
              <w:rPr>
                <w:color w:val="000000"/>
              </w:rPr>
            </w:pPr>
            <w:r>
              <w:rPr>
                <w:rFonts w:hint="eastAsia"/>
                <w:color w:val="000000"/>
              </w:rPr>
              <w:t>0</w:t>
            </w:r>
            <w:r>
              <w:rPr>
                <w:color w:val="000000"/>
              </w:rPr>
              <w:t>.40</w:t>
            </w:r>
          </w:p>
        </w:tc>
        <w:tc>
          <w:tcPr>
            <w:tcW w:w="830" w:type="dxa"/>
            <w:tcBorders>
              <w:top w:val="single" w:sz="4" w:space="0" w:color="000000"/>
              <w:left w:val="nil"/>
              <w:bottom w:val="nil"/>
              <w:right w:val="nil"/>
            </w:tcBorders>
            <w:shd w:val="clear" w:color="auto" w:fill="FFFFFF"/>
          </w:tcPr>
          <w:p w14:paraId="1B4B6B6C" w14:textId="77777777" w:rsidR="00B44408" w:rsidRDefault="00000000">
            <w:pPr>
              <w:ind w:firstLineChars="0" w:firstLine="0"/>
              <w:rPr>
                <w:color w:val="000000"/>
              </w:rPr>
            </w:pPr>
            <w:r>
              <w:rPr>
                <w:rFonts w:hint="eastAsia"/>
                <w:color w:val="000000"/>
              </w:rPr>
              <w:t>0</w:t>
            </w:r>
            <w:r>
              <w:rPr>
                <w:color w:val="000000"/>
              </w:rPr>
              <w:t>.29</w:t>
            </w:r>
          </w:p>
        </w:tc>
        <w:tc>
          <w:tcPr>
            <w:tcW w:w="609" w:type="dxa"/>
            <w:tcBorders>
              <w:top w:val="single" w:sz="4" w:space="0" w:color="000000"/>
              <w:left w:val="nil"/>
              <w:bottom w:val="nil"/>
              <w:right w:val="nil"/>
            </w:tcBorders>
            <w:shd w:val="clear" w:color="auto" w:fill="FFFFFF"/>
          </w:tcPr>
          <w:p w14:paraId="3764C070" w14:textId="77777777" w:rsidR="00B44408" w:rsidRDefault="00000000">
            <w:pPr>
              <w:ind w:firstLineChars="0" w:firstLine="0"/>
              <w:rPr>
                <w:color w:val="000000"/>
              </w:rPr>
            </w:pPr>
            <w:r>
              <w:rPr>
                <w:rFonts w:hint="eastAsia"/>
                <w:color w:val="000000"/>
              </w:rPr>
              <w:t>0</w:t>
            </w:r>
            <w:r>
              <w:rPr>
                <w:color w:val="000000"/>
              </w:rPr>
              <w:t>.34</w:t>
            </w:r>
          </w:p>
        </w:tc>
      </w:tr>
      <w:tr w:rsidR="00B44408" w14:paraId="7F9520CC" w14:textId="77777777">
        <w:tc>
          <w:tcPr>
            <w:tcW w:w="829" w:type="dxa"/>
            <w:tcBorders>
              <w:top w:val="nil"/>
              <w:left w:val="nil"/>
              <w:bottom w:val="nil"/>
              <w:right w:val="nil"/>
            </w:tcBorders>
            <w:shd w:val="clear" w:color="auto" w:fill="FFFFFF"/>
          </w:tcPr>
          <w:p w14:paraId="7910FAA1" w14:textId="77777777" w:rsidR="00B44408" w:rsidRDefault="00000000">
            <w:pPr>
              <w:ind w:firstLineChars="0" w:firstLine="0"/>
              <w:rPr>
                <w:color w:val="000000"/>
              </w:rPr>
            </w:pPr>
            <w:r>
              <w:rPr>
                <w:rFonts w:asciiTheme="minorEastAsia" w:hAnsiTheme="minorEastAsia" w:hint="eastAsia"/>
                <w:color w:val="000000"/>
              </w:rPr>
              <w:t>β</w:t>
            </w:r>
          </w:p>
        </w:tc>
        <w:tc>
          <w:tcPr>
            <w:tcW w:w="829" w:type="dxa"/>
            <w:tcBorders>
              <w:top w:val="nil"/>
              <w:left w:val="nil"/>
              <w:bottom w:val="nil"/>
              <w:right w:val="nil"/>
            </w:tcBorders>
            <w:shd w:val="clear" w:color="auto" w:fill="FFFFFF"/>
          </w:tcPr>
          <w:p w14:paraId="1B6BE0B6" w14:textId="77777777" w:rsidR="00B44408" w:rsidRDefault="00000000">
            <w:pPr>
              <w:ind w:firstLineChars="0" w:firstLine="0"/>
              <w:rPr>
                <w:color w:val="000000"/>
              </w:rPr>
            </w:pPr>
            <w:r>
              <w:rPr>
                <w:rFonts w:hint="eastAsia"/>
                <w:color w:val="000000"/>
              </w:rPr>
              <w:t>0</w:t>
            </w:r>
            <w:r>
              <w:rPr>
                <w:color w:val="000000"/>
              </w:rPr>
              <w:t>.52</w:t>
            </w:r>
          </w:p>
        </w:tc>
        <w:tc>
          <w:tcPr>
            <w:tcW w:w="829" w:type="dxa"/>
            <w:tcBorders>
              <w:top w:val="nil"/>
              <w:left w:val="nil"/>
              <w:bottom w:val="nil"/>
              <w:right w:val="nil"/>
            </w:tcBorders>
            <w:shd w:val="clear" w:color="auto" w:fill="FFFFFF"/>
          </w:tcPr>
          <w:p w14:paraId="14986117" w14:textId="77777777" w:rsidR="00B44408" w:rsidRDefault="00000000">
            <w:pPr>
              <w:ind w:firstLineChars="0" w:firstLine="0"/>
              <w:rPr>
                <w:color w:val="000000"/>
              </w:rPr>
            </w:pPr>
            <w:r>
              <w:rPr>
                <w:rFonts w:hint="eastAsia"/>
                <w:color w:val="000000"/>
              </w:rPr>
              <w:t>0</w:t>
            </w:r>
            <w:r>
              <w:rPr>
                <w:color w:val="000000"/>
              </w:rPr>
              <w:t>.94</w:t>
            </w:r>
          </w:p>
        </w:tc>
        <w:tc>
          <w:tcPr>
            <w:tcW w:w="829" w:type="dxa"/>
            <w:tcBorders>
              <w:top w:val="nil"/>
              <w:left w:val="nil"/>
              <w:bottom w:val="nil"/>
              <w:right w:val="nil"/>
            </w:tcBorders>
            <w:shd w:val="clear" w:color="auto" w:fill="FFFFFF"/>
          </w:tcPr>
          <w:p w14:paraId="34D160F6" w14:textId="77777777" w:rsidR="00B44408" w:rsidRDefault="00000000">
            <w:pPr>
              <w:ind w:firstLineChars="0" w:firstLine="0"/>
              <w:rPr>
                <w:color w:val="000000"/>
              </w:rPr>
            </w:pPr>
            <w:r>
              <w:rPr>
                <w:rFonts w:hint="eastAsia"/>
                <w:color w:val="000000"/>
              </w:rPr>
              <w:t>0</w:t>
            </w:r>
            <w:r>
              <w:rPr>
                <w:color w:val="000000"/>
              </w:rPr>
              <w:t>.56</w:t>
            </w:r>
          </w:p>
        </w:tc>
        <w:tc>
          <w:tcPr>
            <w:tcW w:w="830" w:type="dxa"/>
            <w:tcBorders>
              <w:top w:val="nil"/>
              <w:left w:val="nil"/>
              <w:bottom w:val="nil"/>
              <w:right w:val="nil"/>
            </w:tcBorders>
            <w:shd w:val="clear" w:color="auto" w:fill="FFFFFF"/>
          </w:tcPr>
          <w:p w14:paraId="5F817A48" w14:textId="77777777" w:rsidR="00B44408" w:rsidRDefault="00000000">
            <w:pPr>
              <w:ind w:firstLineChars="0" w:firstLine="0"/>
              <w:rPr>
                <w:color w:val="000000"/>
              </w:rPr>
            </w:pPr>
            <w:r>
              <w:rPr>
                <w:rFonts w:hint="eastAsia"/>
                <w:color w:val="000000"/>
              </w:rPr>
              <w:t>0</w:t>
            </w:r>
            <w:r>
              <w:rPr>
                <w:color w:val="000000"/>
              </w:rPr>
              <w:t>.30</w:t>
            </w:r>
          </w:p>
        </w:tc>
        <w:tc>
          <w:tcPr>
            <w:tcW w:w="830" w:type="dxa"/>
            <w:tcBorders>
              <w:top w:val="nil"/>
              <w:left w:val="nil"/>
              <w:bottom w:val="nil"/>
              <w:right w:val="nil"/>
            </w:tcBorders>
            <w:shd w:val="clear" w:color="auto" w:fill="FFFFFF"/>
          </w:tcPr>
          <w:p w14:paraId="053D0FD9" w14:textId="77777777" w:rsidR="00B44408" w:rsidRDefault="00000000">
            <w:pPr>
              <w:ind w:firstLineChars="0" w:firstLine="0"/>
              <w:rPr>
                <w:color w:val="000000"/>
              </w:rPr>
            </w:pPr>
            <w:r>
              <w:rPr>
                <w:rFonts w:hint="eastAsia"/>
                <w:color w:val="000000"/>
              </w:rPr>
              <w:t>0</w:t>
            </w:r>
            <w:r>
              <w:rPr>
                <w:color w:val="000000"/>
              </w:rPr>
              <w:t>.81</w:t>
            </w:r>
          </w:p>
        </w:tc>
        <w:tc>
          <w:tcPr>
            <w:tcW w:w="830" w:type="dxa"/>
            <w:tcBorders>
              <w:top w:val="nil"/>
              <w:left w:val="nil"/>
              <w:bottom w:val="nil"/>
              <w:right w:val="nil"/>
            </w:tcBorders>
            <w:shd w:val="clear" w:color="auto" w:fill="FFFFFF"/>
          </w:tcPr>
          <w:p w14:paraId="1295BCB2" w14:textId="77777777" w:rsidR="00B44408" w:rsidRDefault="00000000">
            <w:pPr>
              <w:ind w:firstLineChars="0" w:firstLine="0"/>
              <w:rPr>
                <w:color w:val="000000"/>
              </w:rPr>
            </w:pPr>
            <w:r>
              <w:rPr>
                <w:rFonts w:hint="eastAsia"/>
                <w:color w:val="000000"/>
              </w:rPr>
              <w:t>0</w:t>
            </w:r>
            <w:r>
              <w:rPr>
                <w:color w:val="000000"/>
              </w:rPr>
              <w:t>.59</w:t>
            </w:r>
          </w:p>
        </w:tc>
        <w:tc>
          <w:tcPr>
            <w:tcW w:w="830" w:type="dxa"/>
            <w:tcBorders>
              <w:top w:val="nil"/>
              <w:left w:val="nil"/>
              <w:bottom w:val="nil"/>
              <w:right w:val="nil"/>
            </w:tcBorders>
            <w:shd w:val="clear" w:color="auto" w:fill="FFFFFF"/>
          </w:tcPr>
          <w:p w14:paraId="1574A95F" w14:textId="77777777" w:rsidR="00B44408" w:rsidRDefault="00000000">
            <w:pPr>
              <w:ind w:firstLineChars="0" w:firstLine="0"/>
              <w:rPr>
                <w:color w:val="000000"/>
              </w:rPr>
            </w:pPr>
            <w:r>
              <w:rPr>
                <w:rFonts w:hint="eastAsia"/>
                <w:color w:val="000000"/>
              </w:rPr>
              <w:t>0</w:t>
            </w:r>
            <w:r>
              <w:rPr>
                <w:color w:val="000000"/>
              </w:rPr>
              <w:t>.65</w:t>
            </w:r>
          </w:p>
        </w:tc>
        <w:tc>
          <w:tcPr>
            <w:tcW w:w="830" w:type="dxa"/>
            <w:tcBorders>
              <w:top w:val="nil"/>
              <w:left w:val="nil"/>
              <w:bottom w:val="nil"/>
              <w:right w:val="nil"/>
            </w:tcBorders>
            <w:shd w:val="clear" w:color="auto" w:fill="FFFFFF"/>
          </w:tcPr>
          <w:p w14:paraId="37925789" w14:textId="77777777" w:rsidR="00B44408" w:rsidRDefault="00000000">
            <w:pPr>
              <w:ind w:firstLineChars="0" w:firstLine="0"/>
              <w:rPr>
                <w:color w:val="000000"/>
              </w:rPr>
            </w:pPr>
            <w:r>
              <w:rPr>
                <w:rFonts w:hint="eastAsia"/>
                <w:color w:val="000000"/>
              </w:rPr>
              <w:t>0</w:t>
            </w:r>
            <w:r>
              <w:rPr>
                <w:color w:val="000000"/>
              </w:rPr>
              <w:t>.62</w:t>
            </w:r>
          </w:p>
        </w:tc>
        <w:tc>
          <w:tcPr>
            <w:tcW w:w="609" w:type="dxa"/>
            <w:tcBorders>
              <w:top w:val="nil"/>
              <w:left w:val="nil"/>
              <w:bottom w:val="nil"/>
              <w:right w:val="nil"/>
            </w:tcBorders>
            <w:shd w:val="clear" w:color="auto" w:fill="FFFFFF"/>
          </w:tcPr>
          <w:p w14:paraId="0434FB30" w14:textId="77777777" w:rsidR="00B44408" w:rsidRDefault="00000000">
            <w:pPr>
              <w:ind w:firstLineChars="0" w:firstLine="0"/>
              <w:rPr>
                <w:color w:val="000000"/>
              </w:rPr>
            </w:pPr>
            <w:r>
              <w:rPr>
                <w:rFonts w:hint="eastAsia"/>
                <w:color w:val="000000"/>
              </w:rPr>
              <w:t>0</w:t>
            </w:r>
            <w:r>
              <w:rPr>
                <w:color w:val="000000"/>
              </w:rPr>
              <w:t>.51</w:t>
            </w:r>
          </w:p>
        </w:tc>
      </w:tr>
      <w:tr w:rsidR="00B44408" w14:paraId="28D414D1" w14:textId="77777777">
        <w:tc>
          <w:tcPr>
            <w:tcW w:w="829" w:type="dxa"/>
            <w:tcBorders>
              <w:top w:val="nil"/>
              <w:left w:val="nil"/>
              <w:bottom w:val="nil"/>
              <w:right w:val="nil"/>
            </w:tcBorders>
            <w:shd w:val="clear" w:color="auto" w:fill="FFFFFF"/>
          </w:tcPr>
          <w:p w14:paraId="17183370" w14:textId="77777777" w:rsidR="00B44408" w:rsidRDefault="00000000">
            <w:pPr>
              <w:ind w:firstLineChars="0" w:firstLine="0"/>
              <w:rPr>
                <w:color w:val="000000"/>
              </w:rPr>
            </w:pPr>
            <w:r>
              <w:rPr>
                <w:rFonts w:asciiTheme="minorEastAsia" w:hAnsiTheme="minorEastAsia" w:hint="eastAsia"/>
                <w:color w:val="000000"/>
              </w:rPr>
              <w:t>δ</w:t>
            </w:r>
          </w:p>
        </w:tc>
        <w:tc>
          <w:tcPr>
            <w:tcW w:w="829" w:type="dxa"/>
            <w:tcBorders>
              <w:top w:val="nil"/>
              <w:left w:val="nil"/>
              <w:bottom w:val="nil"/>
              <w:right w:val="nil"/>
            </w:tcBorders>
            <w:shd w:val="clear" w:color="auto" w:fill="FFFFFF"/>
          </w:tcPr>
          <w:p w14:paraId="167A16CC" w14:textId="77777777" w:rsidR="00B44408" w:rsidRDefault="00000000">
            <w:pPr>
              <w:ind w:firstLineChars="0" w:firstLine="0"/>
              <w:rPr>
                <w:color w:val="000000"/>
              </w:rPr>
            </w:pPr>
            <w:r>
              <w:rPr>
                <w:rFonts w:hint="eastAsia"/>
                <w:color w:val="000000"/>
              </w:rPr>
              <w:t>1</w:t>
            </w:r>
            <w:r>
              <w:rPr>
                <w:color w:val="000000"/>
              </w:rPr>
              <w:t>.16</w:t>
            </w:r>
          </w:p>
        </w:tc>
        <w:tc>
          <w:tcPr>
            <w:tcW w:w="829" w:type="dxa"/>
            <w:tcBorders>
              <w:top w:val="nil"/>
              <w:left w:val="nil"/>
              <w:bottom w:val="nil"/>
              <w:right w:val="nil"/>
            </w:tcBorders>
            <w:shd w:val="clear" w:color="auto" w:fill="FFFFFF"/>
          </w:tcPr>
          <w:p w14:paraId="64C9520B" w14:textId="77777777" w:rsidR="00B44408" w:rsidRDefault="00000000">
            <w:pPr>
              <w:ind w:firstLineChars="0" w:firstLine="0"/>
              <w:rPr>
                <w:color w:val="000000"/>
              </w:rPr>
            </w:pPr>
            <w:r>
              <w:rPr>
                <w:color w:val="000000"/>
              </w:rPr>
              <w:t>0.60</w:t>
            </w:r>
          </w:p>
        </w:tc>
        <w:tc>
          <w:tcPr>
            <w:tcW w:w="829" w:type="dxa"/>
            <w:tcBorders>
              <w:top w:val="nil"/>
              <w:left w:val="nil"/>
              <w:bottom w:val="nil"/>
              <w:right w:val="nil"/>
            </w:tcBorders>
            <w:shd w:val="clear" w:color="auto" w:fill="FFFFFF"/>
          </w:tcPr>
          <w:p w14:paraId="1A5D6A35" w14:textId="77777777" w:rsidR="00B44408" w:rsidRDefault="00000000">
            <w:pPr>
              <w:ind w:firstLineChars="0" w:firstLine="0"/>
              <w:rPr>
                <w:color w:val="000000"/>
              </w:rPr>
            </w:pPr>
            <w:r>
              <w:rPr>
                <w:color w:val="000000"/>
              </w:rPr>
              <w:t>0.67</w:t>
            </w:r>
          </w:p>
        </w:tc>
        <w:tc>
          <w:tcPr>
            <w:tcW w:w="830" w:type="dxa"/>
            <w:tcBorders>
              <w:top w:val="nil"/>
              <w:left w:val="nil"/>
              <w:bottom w:val="nil"/>
              <w:right w:val="nil"/>
            </w:tcBorders>
            <w:shd w:val="clear" w:color="auto" w:fill="FFFFFF"/>
          </w:tcPr>
          <w:p w14:paraId="0CC0308C" w14:textId="77777777" w:rsidR="00B44408" w:rsidRDefault="00000000">
            <w:pPr>
              <w:ind w:firstLineChars="0" w:firstLine="0"/>
              <w:rPr>
                <w:color w:val="000000"/>
              </w:rPr>
            </w:pPr>
            <w:r>
              <w:rPr>
                <w:color w:val="000000"/>
              </w:rPr>
              <w:t>0.86</w:t>
            </w:r>
          </w:p>
        </w:tc>
        <w:tc>
          <w:tcPr>
            <w:tcW w:w="830" w:type="dxa"/>
            <w:tcBorders>
              <w:top w:val="nil"/>
              <w:left w:val="nil"/>
              <w:bottom w:val="nil"/>
              <w:right w:val="nil"/>
            </w:tcBorders>
            <w:shd w:val="clear" w:color="auto" w:fill="FFFFFF"/>
          </w:tcPr>
          <w:p w14:paraId="441334AA" w14:textId="77777777" w:rsidR="00B44408" w:rsidRDefault="00000000">
            <w:pPr>
              <w:ind w:firstLineChars="0" w:firstLine="0"/>
              <w:rPr>
                <w:color w:val="000000"/>
              </w:rPr>
            </w:pPr>
            <w:r>
              <w:rPr>
                <w:rFonts w:hint="eastAsia"/>
                <w:color w:val="000000"/>
              </w:rPr>
              <w:t>1</w:t>
            </w:r>
            <w:r>
              <w:rPr>
                <w:color w:val="000000"/>
              </w:rPr>
              <w:t>.13</w:t>
            </w:r>
          </w:p>
        </w:tc>
        <w:tc>
          <w:tcPr>
            <w:tcW w:w="830" w:type="dxa"/>
            <w:tcBorders>
              <w:top w:val="nil"/>
              <w:left w:val="nil"/>
              <w:bottom w:val="nil"/>
              <w:right w:val="nil"/>
            </w:tcBorders>
            <w:shd w:val="clear" w:color="auto" w:fill="FFFFFF"/>
          </w:tcPr>
          <w:p w14:paraId="2FD83460" w14:textId="77777777" w:rsidR="00B44408" w:rsidRDefault="00000000">
            <w:pPr>
              <w:ind w:firstLineChars="0" w:firstLine="0"/>
              <w:rPr>
                <w:color w:val="000000"/>
              </w:rPr>
            </w:pPr>
            <w:r>
              <w:rPr>
                <w:rFonts w:hint="eastAsia"/>
                <w:color w:val="000000"/>
              </w:rPr>
              <w:t>1</w:t>
            </w:r>
            <w:r>
              <w:rPr>
                <w:color w:val="000000"/>
              </w:rPr>
              <w:t>.14</w:t>
            </w:r>
          </w:p>
        </w:tc>
        <w:tc>
          <w:tcPr>
            <w:tcW w:w="830" w:type="dxa"/>
            <w:tcBorders>
              <w:top w:val="nil"/>
              <w:left w:val="nil"/>
              <w:bottom w:val="nil"/>
              <w:right w:val="nil"/>
            </w:tcBorders>
            <w:shd w:val="clear" w:color="auto" w:fill="FFFFFF"/>
          </w:tcPr>
          <w:p w14:paraId="145E1FD1" w14:textId="77777777" w:rsidR="00B44408" w:rsidRDefault="00000000">
            <w:pPr>
              <w:ind w:firstLineChars="0" w:firstLine="0"/>
              <w:rPr>
                <w:color w:val="000000"/>
              </w:rPr>
            </w:pPr>
            <w:r>
              <w:rPr>
                <w:color w:val="000000"/>
              </w:rPr>
              <w:t>0.66</w:t>
            </w:r>
          </w:p>
        </w:tc>
        <w:tc>
          <w:tcPr>
            <w:tcW w:w="830" w:type="dxa"/>
            <w:tcBorders>
              <w:top w:val="nil"/>
              <w:left w:val="nil"/>
              <w:bottom w:val="nil"/>
              <w:right w:val="nil"/>
            </w:tcBorders>
            <w:shd w:val="clear" w:color="auto" w:fill="FFFFFF"/>
          </w:tcPr>
          <w:p w14:paraId="79F75FB3" w14:textId="77777777" w:rsidR="00B44408" w:rsidRDefault="00000000">
            <w:pPr>
              <w:ind w:firstLineChars="0" w:firstLine="0"/>
              <w:rPr>
                <w:color w:val="000000"/>
              </w:rPr>
            </w:pPr>
            <w:r>
              <w:rPr>
                <w:rFonts w:hint="eastAsia"/>
                <w:color w:val="000000"/>
              </w:rPr>
              <w:t>1</w:t>
            </w:r>
            <w:r>
              <w:rPr>
                <w:color w:val="000000"/>
              </w:rPr>
              <w:t>.12</w:t>
            </w:r>
          </w:p>
        </w:tc>
        <w:tc>
          <w:tcPr>
            <w:tcW w:w="609" w:type="dxa"/>
            <w:tcBorders>
              <w:top w:val="nil"/>
              <w:left w:val="nil"/>
              <w:bottom w:val="nil"/>
              <w:right w:val="nil"/>
            </w:tcBorders>
            <w:shd w:val="clear" w:color="auto" w:fill="FFFFFF"/>
          </w:tcPr>
          <w:p w14:paraId="221F60DF" w14:textId="77777777" w:rsidR="00B44408" w:rsidRDefault="00000000">
            <w:pPr>
              <w:ind w:firstLineChars="0" w:firstLine="0"/>
              <w:rPr>
                <w:color w:val="000000"/>
              </w:rPr>
            </w:pPr>
            <w:r>
              <w:rPr>
                <w:color w:val="000000"/>
              </w:rPr>
              <w:t>0.64</w:t>
            </w:r>
          </w:p>
        </w:tc>
      </w:tr>
      <w:tr w:rsidR="00B44408" w14:paraId="554C20C3" w14:textId="77777777">
        <w:tc>
          <w:tcPr>
            <w:tcW w:w="829" w:type="dxa"/>
            <w:tcBorders>
              <w:top w:val="nil"/>
              <w:left w:val="nil"/>
              <w:bottom w:val="single" w:sz="12" w:space="0" w:color="000000"/>
              <w:right w:val="nil"/>
            </w:tcBorders>
            <w:shd w:val="clear" w:color="auto" w:fill="FFFFFF"/>
          </w:tcPr>
          <w:p w14:paraId="6B2F6C8A" w14:textId="77777777" w:rsidR="00B44408" w:rsidRDefault="00000000">
            <w:pPr>
              <w:ind w:firstLineChars="0" w:firstLine="0"/>
              <w:rPr>
                <w:color w:val="000000"/>
              </w:rPr>
            </w:pPr>
            <w:r>
              <w:rPr>
                <w:rFonts w:asciiTheme="minorEastAsia" w:hAnsiTheme="minorEastAsia" w:hint="eastAsia"/>
                <w:color w:val="000000"/>
              </w:rPr>
              <w:t>γ</w:t>
            </w:r>
          </w:p>
        </w:tc>
        <w:tc>
          <w:tcPr>
            <w:tcW w:w="829" w:type="dxa"/>
            <w:tcBorders>
              <w:top w:val="nil"/>
              <w:left w:val="nil"/>
              <w:bottom w:val="single" w:sz="12" w:space="0" w:color="000000"/>
              <w:right w:val="nil"/>
            </w:tcBorders>
            <w:shd w:val="clear" w:color="auto" w:fill="FFFFFF"/>
          </w:tcPr>
          <w:p w14:paraId="1563E970" w14:textId="77777777" w:rsidR="00B44408" w:rsidRDefault="00000000">
            <w:pPr>
              <w:ind w:firstLineChars="0" w:firstLine="0"/>
              <w:rPr>
                <w:color w:val="000000"/>
              </w:rPr>
            </w:pPr>
            <w:r>
              <w:rPr>
                <w:color w:val="000000"/>
              </w:rPr>
              <w:t>0.32</w:t>
            </w:r>
          </w:p>
        </w:tc>
        <w:tc>
          <w:tcPr>
            <w:tcW w:w="829" w:type="dxa"/>
            <w:tcBorders>
              <w:top w:val="nil"/>
              <w:left w:val="nil"/>
              <w:bottom w:val="single" w:sz="12" w:space="0" w:color="000000"/>
              <w:right w:val="nil"/>
            </w:tcBorders>
            <w:shd w:val="clear" w:color="auto" w:fill="FFFFFF"/>
          </w:tcPr>
          <w:p w14:paraId="34FF388B" w14:textId="77777777" w:rsidR="00B44408" w:rsidRDefault="00000000">
            <w:pPr>
              <w:ind w:firstLineChars="0" w:firstLine="0"/>
              <w:rPr>
                <w:color w:val="000000"/>
              </w:rPr>
            </w:pPr>
            <w:r>
              <w:rPr>
                <w:color w:val="000000"/>
              </w:rPr>
              <w:t>0.50</w:t>
            </w:r>
          </w:p>
        </w:tc>
        <w:tc>
          <w:tcPr>
            <w:tcW w:w="829" w:type="dxa"/>
            <w:tcBorders>
              <w:top w:val="nil"/>
              <w:left w:val="nil"/>
              <w:bottom w:val="single" w:sz="12" w:space="0" w:color="000000"/>
              <w:right w:val="nil"/>
            </w:tcBorders>
            <w:shd w:val="clear" w:color="auto" w:fill="FFFFFF"/>
          </w:tcPr>
          <w:p w14:paraId="3E28F195" w14:textId="77777777" w:rsidR="00B44408" w:rsidRDefault="00000000">
            <w:pPr>
              <w:ind w:firstLineChars="0" w:firstLine="0"/>
              <w:rPr>
                <w:color w:val="000000"/>
              </w:rPr>
            </w:pPr>
            <w:r>
              <w:rPr>
                <w:color w:val="000000"/>
              </w:rPr>
              <w:t>0.78</w:t>
            </w:r>
          </w:p>
        </w:tc>
        <w:tc>
          <w:tcPr>
            <w:tcW w:w="830" w:type="dxa"/>
            <w:tcBorders>
              <w:top w:val="nil"/>
              <w:left w:val="nil"/>
              <w:bottom w:val="single" w:sz="12" w:space="0" w:color="000000"/>
              <w:right w:val="nil"/>
            </w:tcBorders>
            <w:shd w:val="clear" w:color="auto" w:fill="FFFFFF"/>
          </w:tcPr>
          <w:p w14:paraId="43C8A6BD" w14:textId="77777777" w:rsidR="00B44408" w:rsidRDefault="00000000">
            <w:pPr>
              <w:ind w:firstLineChars="0" w:firstLine="0"/>
              <w:rPr>
                <w:color w:val="000000"/>
              </w:rPr>
            </w:pPr>
            <w:r>
              <w:rPr>
                <w:color w:val="000000"/>
              </w:rPr>
              <w:t>0.66</w:t>
            </w:r>
          </w:p>
        </w:tc>
        <w:tc>
          <w:tcPr>
            <w:tcW w:w="830" w:type="dxa"/>
            <w:tcBorders>
              <w:top w:val="nil"/>
              <w:left w:val="nil"/>
              <w:bottom w:val="single" w:sz="12" w:space="0" w:color="000000"/>
              <w:right w:val="nil"/>
            </w:tcBorders>
            <w:shd w:val="clear" w:color="auto" w:fill="FFFFFF"/>
          </w:tcPr>
          <w:p w14:paraId="03B170B0" w14:textId="77777777" w:rsidR="00B44408" w:rsidRDefault="00000000">
            <w:pPr>
              <w:ind w:firstLineChars="0" w:firstLine="0"/>
              <w:rPr>
                <w:color w:val="000000"/>
              </w:rPr>
            </w:pPr>
            <w:r>
              <w:rPr>
                <w:color w:val="000000"/>
              </w:rPr>
              <w:t>0.30</w:t>
            </w:r>
          </w:p>
        </w:tc>
        <w:tc>
          <w:tcPr>
            <w:tcW w:w="830" w:type="dxa"/>
            <w:tcBorders>
              <w:top w:val="nil"/>
              <w:left w:val="nil"/>
              <w:bottom w:val="single" w:sz="12" w:space="0" w:color="000000"/>
              <w:right w:val="nil"/>
            </w:tcBorders>
            <w:shd w:val="clear" w:color="auto" w:fill="FFFFFF"/>
          </w:tcPr>
          <w:p w14:paraId="493CC31D" w14:textId="77777777" w:rsidR="00B44408" w:rsidRDefault="00000000">
            <w:pPr>
              <w:ind w:firstLineChars="0" w:firstLine="0"/>
              <w:rPr>
                <w:color w:val="000000"/>
              </w:rPr>
            </w:pPr>
            <w:r>
              <w:rPr>
                <w:color w:val="000000"/>
              </w:rPr>
              <w:t>0.98</w:t>
            </w:r>
          </w:p>
        </w:tc>
        <w:tc>
          <w:tcPr>
            <w:tcW w:w="830" w:type="dxa"/>
            <w:tcBorders>
              <w:top w:val="nil"/>
              <w:left w:val="nil"/>
              <w:bottom w:val="single" w:sz="12" w:space="0" w:color="000000"/>
              <w:right w:val="nil"/>
            </w:tcBorders>
            <w:shd w:val="clear" w:color="auto" w:fill="FFFFFF"/>
          </w:tcPr>
          <w:p w14:paraId="3B160BB3" w14:textId="77777777" w:rsidR="00B44408" w:rsidRDefault="00000000">
            <w:pPr>
              <w:ind w:firstLineChars="0" w:firstLine="0"/>
              <w:rPr>
                <w:color w:val="000000"/>
              </w:rPr>
            </w:pPr>
            <w:r>
              <w:rPr>
                <w:color w:val="000000"/>
              </w:rPr>
              <w:t>0.</w:t>
            </w:r>
            <w:r>
              <w:rPr>
                <w:rFonts w:hint="eastAsia"/>
                <w:color w:val="000000"/>
              </w:rPr>
              <w:t>8</w:t>
            </w:r>
            <w:r>
              <w:rPr>
                <w:color w:val="000000"/>
              </w:rPr>
              <w:t>1</w:t>
            </w:r>
          </w:p>
        </w:tc>
        <w:tc>
          <w:tcPr>
            <w:tcW w:w="830" w:type="dxa"/>
            <w:tcBorders>
              <w:top w:val="nil"/>
              <w:left w:val="nil"/>
              <w:bottom w:val="single" w:sz="12" w:space="0" w:color="000000"/>
              <w:right w:val="nil"/>
            </w:tcBorders>
            <w:shd w:val="clear" w:color="auto" w:fill="FFFFFF"/>
          </w:tcPr>
          <w:p w14:paraId="57CB9589" w14:textId="77777777" w:rsidR="00B44408" w:rsidRDefault="00000000">
            <w:pPr>
              <w:ind w:firstLineChars="0" w:firstLine="0"/>
              <w:rPr>
                <w:color w:val="000000"/>
              </w:rPr>
            </w:pPr>
            <w:r>
              <w:rPr>
                <w:rFonts w:hint="eastAsia"/>
                <w:color w:val="000000"/>
              </w:rPr>
              <w:t>1</w:t>
            </w:r>
            <w:r>
              <w:rPr>
                <w:color w:val="000000"/>
              </w:rPr>
              <w:t>.21</w:t>
            </w:r>
          </w:p>
        </w:tc>
        <w:tc>
          <w:tcPr>
            <w:tcW w:w="609" w:type="dxa"/>
            <w:tcBorders>
              <w:top w:val="nil"/>
              <w:left w:val="nil"/>
              <w:bottom w:val="single" w:sz="12" w:space="0" w:color="000000"/>
              <w:right w:val="nil"/>
            </w:tcBorders>
            <w:shd w:val="clear" w:color="auto" w:fill="FFFFFF"/>
          </w:tcPr>
          <w:p w14:paraId="38349BDC" w14:textId="77777777" w:rsidR="00B44408" w:rsidRDefault="00000000">
            <w:pPr>
              <w:ind w:firstLineChars="0" w:firstLine="0"/>
              <w:rPr>
                <w:color w:val="000000"/>
              </w:rPr>
            </w:pPr>
            <w:r>
              <w:rPr>
                <w:rFonts w:hint="eastAsia"/>
                <w:color w:val="000000"/>
              </w:rPr>
              <w:t>1</w:t>
            </w:r>
            <w:r>
              <w:rPr>
                <w:color w:val="000000"/>
              </w:rPr>
              <w:t>.13</w:t>
            </w:r>
          </w:p>
        </w:tc>
      </w:tr>
    </w:tbl>
    <w:p w14:paraId="6491AA83" w14:textId="77777777" w:rsidR="00B44408" w:rsidRDefault="00000000">
      <w:pPr>
        <w:ind w:firstLine="480"/>
      </w:pPr>
      <w:r>
        <w:rPr>
          <w:rFonts w:hint="eastAsia"/>
        </w:rPr>
        <w:t>每个场景包含</w:t>
      </w:r>
      <w:r>
        <w:rPr>
          <w:rFonts w:hint="eastAsia"/>
        </w:rPr>
        <w:t>4</w:t>
      </w:r>
      <w:r>
        <w:rPr>
          <w:rFonts w:hint="eastAsia"/>
        </w:rPr>
        <w:t>份训练数据，每份数据由对应场景的</w:t>
      </w:r>
      <w:r>
        <w:rPr>
          <w:rFonts w:hint="eastAsia"/>
        </w:rPr>
        <w:t>LV</w:t>
      </w:r>
      <w:r>
        <w:rPr>
          <w:rFonts w:hint="eastAsia"/>
        </w:rPr>
        <w:t>模型在不同的</w:t>
      </w:r>
      <w:r>
        <w:rPr>
          <w:rFonts w:hint="eastAsia"/>
        </w:rPr>
        <w:t>20</w:t>
      </w:r>
      <w:r>
        <w:rPr>
          <w:rFonts w:hint="eastAsia"/>
        </w:rPr>
        <w:t>个时间刻的</w:t>
      </w:r>
      <w:r>
        <w:rPr>
          <w:rFonts w:hint="eastAsia"/>
        </w:rPr>
        <w:t>x,y</w:t>
      </w:r>
      <w:r>
        <w:rPr>
          <w:rFonts w:hint="eastAsia"/>
        </w:rPr>
        <w:t>状态值，总计</w:t>
      </w:r>
      <w:r>
        <w:rPr>
          <w:rFonts w:hint="eastAsia"/>
        </w:rPr>
        <w:t>36</w:t>
      </w:r>
      <w:r>
        <w:rPr>
          <w:rFonts w:hint="eastAsia"/>
        </w:rPr>
        <w:t>份训练数据作为训练集。训练集种包含</w:t>
      </w:r>
      <w:r>
        <w:rPr>
          <w:rFonts w:hint="eastAsia"/>
        </w:rPr>
        <w:t>9</w:t>
      </w:r>
      <w:r>
        <w:rPr>
          <w:rFonts w:hint="eastAsia"/>
        </w:rPr>
        <w:t>个不同场景，每个场景的</w:t>
      </w:r>
      <w:r>
        <w:rPr>
          <w:rFonts w:hint="eastAsia"/>
        </w:rPr>
        <w:t>32</w:t>
      </w:r>
      <w:r>
        <w:rPr>
          <w:rFonts w:hint="eastAsia"/>
        </w:rPr>
        <w:t>份数据，共计</w:t>
      </w:r>
      <w:r>
        <w:rPr>
          <w:rFonts w:hint="eastAsia"/>
        </w:rPr>
        <w:t>288</w:t>
      </w:r>
      <w:r>
        <w:rPr>
          <w:rFonts w:hint="eastAsia"/>
        </w:rPr>
        <w:t>份测试数据，其中每份数据对应该场景下</w:t>
      </w:r>
      <w:r>
        <w:rPr>
          <w:rFonts w:hint="eastAsia"/>
        </w:rPr>
        <w:t>20</w:t>
      </w:r>
      <w:r>
        <w:rPr>
          <w:rFonts w:hint="eastAsia"/>
        </w:rPr>
        <w:t>个时间刻的状态值。并将模型与神经常微分过程</w:t>
      </w:r>
      <w:r>
        <w:rPr>
          <w:rFonts w:hint="eastAsia"/>
        </w:rPr>
        <w:t>(</w:t>
      </w:r>
      <w:r>
        <w:t>NDP)</w:t>
      </w:r>
      <w:r>
        <w:rPr>
          <w:rFonts w:hint="eastAsia"/>
        </w:rPr>
        <w:t>、神经过程</w:t>
      </w:r>
      <w:r>
        <w:rPr>
          <w:rFonts w:hint="eastAsia"/>
        </w:rPr>
        <w:t>(</w:t>
      </w:r>
      <w:r>
        <w:t>NP)</w:t>
      </w:r>
      <w:r>
        <w:rPr>
          <w:rFonts w:hint="eastAsia"/>
        </w:rPr>
        <w:t>、跨动力系统学习</w:t>
      </w:r>
      <w:r>
        <w:rPr>
          <w:rFonts w:hint="eastAsia"/>
        </w:rPr>
        <w:t>(L</w:t>
      </w:r>
      <w:r>
        <w:t>EADS)</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_Ref128064666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[28]</w:t>
      </w:r>
      <w:r>
        <w:rPr>
          <w:rFonts w:asciiTheme="minorEastAsia" w:hAnsiTheme="minorEastAsia"/>
          <w:sz w:val="18"/>
          <w:szCs w:val="18"/>
          <w:vertAlign w:val="superscript"/>
        </w:rPr>
        <w:fldChar w:fldCharType="end"/>
      </w:r>
      <w:r>
        <w:rPr>
          <w:rFonts w:hint="eastAsia"/>
        </w:rPr>
        <w:t>以及基于背景的动态适应</w:t>
      </w:r>
      <w:r>
        <w:rPr>
          <w:rFonts w:hint="eastAsia"/>
        </w:rPr>
        <w:t>(</w:t>
      </w:r>
      <w:r>
        <w:t>CODA)</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_Ref128076529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[29]</w:t>
      </w:r>
      <w:r>
        <w:rPr>
          <w:rFonts w:asciiTheme="minorEastAsia" w:hAnsiTheme="minorEastAsia"/>
          <w:sz w:val="18"/>
          <w:szCs w:val="18"/>
          <w:vertAlign w:val="superscript"/>
        </w:rPr>
        <w:fldChar w:fldCharType="end"/>
      </w:r>
      <w:r>
        <w:rPr>
          <w:rFonts w:hint="eastAsia"/>
        </w:rPr>
        <w:t>模型进行对照实验，得到实验结果如下图，同时将实验结果误差进行可视化，见下表：</w:t>
      </w:r>
    </w:p>
    <w:p w14:paraId="43473CFB" w14:textId="2AFC3009" w:rsidR="00B44408" w:rsidRDefault="00000000">
      <w:pPr>
        <w:spacing w:line="360" w:lineRule="auto"/>
        <w:ind w:firstLine="480"/>
        <w:jc w:val="center"/>
        <w:rPr>
          <w:rFonts w:ascii="黑体" w:eastAsia="黑体" w:hAnsi="黑体"/>
          <w:color w:val="000000" w:themeColor="text1"/>
        </w:rPr>
      </w:pPr>
      <w:r>
        <w:rPr>
          <w:rFonts w:ascii="黑体" w:eastAsia="黑体" w:hAnsi="黑体" w:hint="eastAsia"/>
          <w:color w:val="000000" w:themeColor="text1"/>
        </w:rPr>
        <w:t>表</w:t>
      </w:r>
      <w:r>
        <w:rPr>
          <w:rFonts w:eastAsia="黑体" w:cs="Times New Roman" w:hint="eastAsia"/>
          <w:color w:val="000000" w:themeColor="text1"/>
        </w:rPr>
        <w:t>3</w:t>
      </w:r>
      <w:r>
        <w:rPr>
          <w:rFonts w:eastAsia="黑体" w:cs="Times New Roman"/>
          <w:color w:val="000000" w:themeColor="text1"/>
        </w:rPr>
        <w:t>.2</w:t>
      </w:r>
      <w:r>
        <w:rPr>
          <w:rFonts w:ascii="黑体" w:eastAsia="黑体" w:hAnsi="黑体" w:hint="eastAsia"/>
          <w:color w:val="000000" w:themeColor="text1"/>
        </w:rPr>
        <w:t xml:space="preserve"> D</w:t>
      </w:r>
      <w:r>
        <w:rPr>
          <w:rFonts w:ascii="黑体" w:eastAsia="黑体" w:hAnsi="黑体"/>
          <w:color w:val="000000" w:themeColor="text1"/>
        </w:rPr>
        <w:t>ANDP</w:t>
      </w:r>
      <w:r>
        <w:rPr>
          <w:rFonts w:ascii="黑体" w:eastAsia="黑体" w:hAnsi="黑体" w:hint="eastAsia"/>
          <w:color w:val="000000" w:themeColor="text1"/>
        </w:rPr>
        <w:t>在</w:t>
      </w:r>
      <w:ins w:id="267" w:author="yang" w:date="2024-05-07T16:53:00Z">
        <w:r w:rsidR="00B57A29">
          <w:rPr>
            <w:rFonts w:ascii="黑体" w:eastAsia="黑体" w:hAnsi="黑体" w:hint="eastAsia"/>
            <w:color w:val="000000" w:themeColor="text1"/>
          </w:rPr>
          <w:t>LV</w:t>
        </w:r>
      </w:ins>
      <w:ins w:id="268" w:author="yang" w:date="2024-05-07T16:54:00Z">
        <w:r w:rsidR="00B57A29">
          <w:rPr>
            <w:rFonts w:ascii="黑体" w:eastAsia="黑体" w:hAnsi="黑体" w:hint="eastAsia"/>
            <w:color w:val="000000" w:themeColor="text1"/>
          </w:rPr>
          <w:t>模型</w:t>
        </w:r>
      </w:ins>
      <w:r>
        <w:rPr>
          <w:rFonts w:ascii="黑体" w:eastAsia="黑体" w:hAnsi="黑体"/>
          <w:color w:val="000000" w:themeColor="text1"/>
        </w:rPr>
        <w:t>9</w:t>
      </w:r>
      <w:r>
        <w:rPr>
          <w:rFonts w:ascii="黑体" w:eastAsia="黑体" w:hAnsi="黑体" w:hint="eastAsia"/>
          <w:color w:val="000000" w:themeColor="text1"/>
        </w:rPr>
        <w:t>个场景下跨环境学习实验结果误差表</w:t>
      </w:r>
    </w:p>
    <w:tbl>
      <w:tblPr>
        <w:tblStyle w:val="af7"/>
        <w:tblW w:w="0" w:type="auto"/>
        <w:tblLook w:val="04A0" w:firstRow="1" w:lastRow="0" w:firstColumn="1" w:lastColumn="0" w:noHBand="0" w:noVBand="1"/>
      </w:tblPr>
      <w:tblGrid>
        <w:gridCol w:w="1043"/>
        <w:gridCol w:w="653"/>
        <w:gridCol w:w="65"/>
        <w:gridCol w:w="719"/>
        <w:gridCol w:w="719"/>
        <w:gridCol w:w="719"/>
        <w:gridCol w:w="719"/>
        <w:gridCol w:w="719"/>
        <w:gridCol w:w="719"/>
        <w:gridCol w:w="719"/>
        <w:gridCol w:w="636"/>
        <w:gridCol w:w="876"/>
      </w:tblGrid>
      <w:tr w:rsidR="00B44408" w14:paraId="664645D6" w14:textId="77777777" w:rsidTr="00B44408">
        <w:trPr>
          <w:cnfStyle w:val="100000000000" w:firstRow="1" w:lastRow="0" w:firstColumn="0" w:lastColumn="0" w:oddVBand="0" w:evenVBand="0" w:oddHBand="0" w:evenHBand="0" w:firstRowFirstColumn="0" w:firstRowLastColumn="0" w:lastRowFirstColumn="0" w:lastRowLastColumn="0"/>
        </w:trPr>
        <w:tc>
          <w:tcPr>
            <w:tcW w:w="1043" w:type="dxa"/>
            <w:tcBorders>
              <w:top w:val="single" w:sz="12" w:space="0" w:color="000000"/>
              <w:bottom w:val="single" w:sz="4" w:space="0" w:color="000000"/>
            </w:tcBorders>
            <w:shd w:val="clear" w:color="auto" w:fill="FFFFFF"/>
          </w:tcPr>
          <w:p w14:paraId="1EFB3769" w14:textId="77777777" w:rsidR="00B44408" w:rsidRDefault="00B44408">
            <w:pPr>
              <w:spacing w:line="360" w:lineRule="auto"/>
              <w:ind w:firstLineChars="0" w:firstLine="0"/>
              <w:jc w:val="center"/>
              <w:rPr>
                <w:color w:val="000000"/>
              </w:rPr>
            </w:pPr>
          </w:p>
        </w:tc>
        <w:tc>
          <w:tcPr>
            <w:tcW w:w="658" w:type="dxa"/>
            <w:tcBorders>
              <w:top w:val="single" w:sz="12" w:space="0" w:color="000000"/>
              <w:bottom w:val="single" w:sz="4" w:space="0" w:color="000000"/>
            </w:tcBorders>
            <w:shd w:val="clear" w:color="auto" w:fill="FFFFFF"/>
          </w:tcPr>
          <w:p w14:paraId="268982E6" w14:textId="77777777" w:rsidR="00B44408" w:rsidRDefault="00000000">
            <w:pPr>
              <w:spacing w:line="360" w:lineRule="auto"/>
              <w:ind w:firstLineChars="0" w:firstLine="0"/>
              <w:jc w:val="center"/>
              <w:rPr>
                <w:color w:val="000000"/>
              </w:rPr>
            </w:pPr>
            <w:r>
              <w:rPr>
                <w:rFonts w:hint="eastAsia"/>
                <w:color w:val="000000"/>
              </w:rPr>
              <w:t>1</w:t>
            </w:r>
          </w:p>
        </w:tc>
        <w:tc>
          <w:tcPr>
            <w:tcW w:w="802" w:type="dxa"/>
            <w:gridSpan w:val="2"/>
            <w:tcBorders>
              <w:top w:val="single" w:sz="12" w:space="0" w:color="000000"/>
              <w:bottom w:val="single" w:sz="4" w:space="0" w:color="000000"/>
            </w:tcBorders>
            <w:shd w:val="clear" w:color="auto" w:fill="FFFFFF"/>
          </w:tcPr>
          <w:p w14:paraId="046F7D89" w14:textId="77777777" w:rsidR="00B44408" w:rsidRDefault="00000000">
            <w:pPr>
              <w:spacing w:line="360" w:lineRule="auto"/>
              <w:ind w:firstLineChars="0" w:firstLine="0"/>
              <w:jc w:val="center"/>
              <w:rPr>
                <w:color w:val="000000"/>
              </w:rPr>
            </w:pPr>
            <w:r>
              <w:rPr>
                <w:rFonts w:hint="eastAsia"/>
                <w:color w:val="000000"/>
              </w:rPr>
              <w:t>2</w:t>
            </w:r>
          </w:p>
        </w:tc>
        <w:tc>
          <w:tcPr>
            <w:tcW w:w="730" w:type="dxa"/>
            <w:tcBorders>
              <w:top w:val="single" w:sz="12" w:space="0" w:color="000000"/>
              <w:bottom w:val="single" w:sz="4" w:space="0" w:color="000000"/>
            </w:tcBorders>
            <w:shd w:val="clear" w:color="auto" w:fill="FFFFFF"/>
          </w:tcPr>
          <w:p w14:paraId="442FAB4A" w14:textId="77777777" w:rsidR="00B44408" w:rsidRDefault="00000000">
            <w:pPr>
              <w:spacing w:line="360" w:lineRule="auto"/>
              <w:ind w:firstLineChars="0" w:firstLine="0"/>
              <w:jc w:val="center"/>
              <w:rPr>
                <w:color w:val="000000"/>
              </w:rPr>
            </w:pPr>
            <w:r>
              <w:rPr>
                <w:rFonts w:hint="eastAsia"/>
                <w:color w:val="000000"/>
              </w:rPr>
              <w:t>3</w:t>
            </w:r>
          </w:p>
        </w:tc>
        <w:tc>
          <w:tcPr>
            <w:tcW w:w="730" w:type="dxa"/>
            <w:tcBorders>
              <w:top w:val="single" w:sz="12" w:space="0" w:color="000000"/>
              <w:bottom w:val="single" w:sz="4" w:space="0" w:color="000000"/>
            </w:tcBorders>
            <w:shd w:val="clear" w:color="auto" w:fill="FFFFFF"/>
          </w:tcPr>
          <w:p w14:paraId="73CB0A66" w14:textId="77777777" w:rsidR="00B44408" w:rsidRDefault="00000000">
            <w:pPr>
              <w:spacing w:line="360" w:lineRule="auto"/>
              <w:ind w:firstLineChars="0" w:firstLine="0"/>
              <w:jc w:val="center"/>
              <w:rPr>
                <w:color w:val="000000"/>
              </w:rPr>
            </w:pPr>
            <w:r>
              <w:rPr>
                <w:rFonts w:hint="eastAsia"/>
                <w:color w:val="000000"/>
              </w:rPr>
              <w:t>4</w:t>
            </w:r>
          </w:p>
        </w:tc>
        <w:tc>
          <w:tcPr>
            <w:tcW w:w="730" w:type="dxa"/>
            <w:tcBorders>
              <w:top w:val="single" w:sz="12" w:space="0" w:color="000000"/>
              <w:bottom w:val="single" w:sz="4" w:space="0" w:color="000000"/>
            </w:tcBorders>
            <w:shd w:val="clear" w:color="auto" w:fill="FFFFFF"/>
          </w:tcPr>
          <w:p w14:paraId="4F5AE70F" w14:textId="77777777" w:rsidR="00B44408" w:rsidRDefault="00000000">
            <w:pPr>
              <w:spacing w:line="360" w:lineRule="auto"/>
              <w:ind w:firstLineChars="0" w:firstLine="0"/>
              <w:jc w:val="center"/>
              <w:rPr>
                <w:color w:val="000000"/>
              </w:rPr>
            </w:pPr>
            <w:r>
              <w:rPr>
                <w:rFonts w:hint="eastAsia"/>
                <w:color w:val="000000"/>
              </w:rPr>
              <w:t>5</w:t>
            </w:r>
          </w:p>
        </w:tc>
        <w:tc>
          <w:tcPr>
            <w:tcW w:w="730" w:type="dxa"/>
            <w:tcBorders>
              <w:top w:val="single" w:sz="12" w:space="0" w:color="000000"/>
              <w:bottom w:val="single" w:sz="4" w:space="0" w:color="000000"/>
            </w:tcBorders>
            <w:shd w:val="clear" w:color="auto" w:fill="FFFFFF"/>
          </w:tcPr>
          <w:p w14:paraId="6D5F1BF7" w14:textId="77777777" w:rsidR="00B44408" w:rsidRDefault="00000000">
            <w:pPr>
              <w:spacing w:line="360" w:lineRule="auto"/>
              <w:ind w:firstLineChars="0" w:firstLine="0"/>
              <w:jc w:val="center"/>
              <w:rPr>
                <w:color w:val="000000"/>
              </w:rPr>
            </w:pPr>
            <w:r>
              <w:rPr>
                <w:rFonts w:hint="eastAsia"/>
                <w:color w:val="000000"/>
              </w:rPr>
              <w:t>6</w:t>
            </w:r>
          </w:p>
        </w:tc>
        <w:tc>
          <w:tcPr>
            <w:tcW w:w="730" w:type="dxa"/>
            <w:tcBorders>
              <w:top w:val="single" w:sz="12" w:space="0" w:color="000000"/>
              <w:bottom w:val="single" w:sz="4" w:space="0" w:color="000000"/>
            </w:tcBorders>
            <w:shd w:val="clear" w:color="auto" w:fill="FFFFFF"/>
          </w:tcPr>
          <w:p w14:paraId="74C0B3AF" w14:textId="77777777" w:rsidR="00B44408" w:rsidRDefault="00000000">
            <w:pPr>
              <w:spacing w:line="360" w:lineRule="auto"/>
              <w:ind w:firstLineChars="0" w:firstLine="0"/>
              <w:jc w:val="center"/>
              <w:rPr>
                <w:color w:val="000000"/>
              </w:rPr>
            </w:pPr>
            <w:r>
              <w:rPr>
                <w:rFonts w:hint="eastAsia"/>
                <w:color w:val="000000"/>
              </w:rPr>
              <w:t>7</w:t>
            </w:r>
          </w:p>
        </w:tc>
        <w:tc>
          <w:tcPr>
            <w:tcW w:w="730" w:type="dxa"/>
            <w:tcBorders>
              <w:top w:val="single" w:sz="12" w:space="0" w:color="000000"/>
              <w:bottom w:val="single" w:sz="4" w:space="0" w:color="000000"/>
            </w:tcBorders>
            <w:shd w:val="clear" w:color="auto" w:fill="FFFFFF"/>
          </w:tcPr>
          <w:p w14:paraId="1FBA426D" w14:textId="77777777" w:rsidR="00B44408" w:rsidRDefault="00000000">
            <w:pPr>
              <w:spacing w:line="360" w:lineRule="auto"/>
              <w:ind w:firstLineChars="0" w:firstLine="0"/>
              <w:jc w:val="center"/>
              <w:rPr>
                <w:color w:val="000000"/>
              </w:rPr>
            </w:pPr>
            <w:r>
              <w:rPr>
                <w:rFonts w:hint="eastAsia"/>
                <w:color w:val="000000"/>
              </w:rPr>
              <w:t>8</w:t>
            </w:r>
          </w:p>
        </w:tc>
        <w:tc>
          <w:tcPr>
            <w:tcW w:w="630" w:type="dxa"/>
            <w:tcBorders>
              <w:top w:val="single" w:sz="12" w:space="0" w:color="000000"/>
              <w:bottom w:val="single" w:sz="4" w:space="0" w:color="000000"/>
            </w:tcBorders>
            <w:shd w:val="clear" w:color="auto" w:fill="FFFFFF"/>
          </w:tcPr>
          <w:p w14:paraId="47932132" w14:textId="77777777" w:rsidR="00B44408" w:rsidRDefault="00000000">
            <w:pPr>
              <w:spacing w:line="360" w:lineRule="auto"/>
              <w:ind w:firstLineChars="0" w:firstLine="0"/>
              <w:jc w:val="center"/>
              <w:rPr>
                <w:color w:val="000000"/>
              </w:rPr>
            </w:pPr>
            <w:r>
              <w:rPr>
                <w:rFonts w:hint="eastAsia"/>
                <w:color w:val="000000"/>
              </w:rPr>
              <w:t>9</w:t>
            </w:r>
          </w:p>
        </w:tc>
        <w:tc>
          <w:tcPr>
            <w:tcW w:w="783" w:type="dxa"/>
            <w:tcBorders>
              <w:top w:val="single" w:sz="12" w:space="0" w:color="000000"/>
              <w:bottom w:val="single" w:sz="4" w:space="0" w:color="000000"/>
            </w:tcBorders>
            <w:shd w:val="clear" w:color="auto" w:fill="FFFFFF"/>
          </w:tcPr>
          <w:p w14:paraId="726D4D95" w14:textId="77777777" w:rsidR="00B44408" w:rsidRDefault="00000000">
            <w:pPr>
              <w:ind w:firstLineChars="0" w:firstLine="0"/>
              <w:rPr>
                <w:color w:val="000000"/>
                <w:sz w:val="18"/>
                <w:szCs w:val="18"/>
              </w:rPr>
            </w:pPr>
            <w:r>
              <w:rPr>
                <w:rFonts w:hint="eastAsia"/>
                <w:color w:val="000000"/>
                <w:sz w:val="18"/>
                <w:szCs w:val="18"/>
              </w:rPr>
              <w:t>平均值</w:t>
            </w:r>
          </w:p>
        </w:tc>
      </w:tr>
      <w:tr w:rsidR="00B44408" w14:paraId="7AF9B969" w14:textId="77777777" w:rsidTr="00B44408">
        <w:tc>
          <w:tcPr>
            <w:tcW w:w="1043" w:type="dxa"/>
            <w:tcBorders>
              <w:top w:val="single" w:sz="4" w:space="0" w:color="000000"/>
            </w:tcBorders>
            <w:shd w:val="clear" w:color="auto" w:fill="FFFFFF"/>
          </w:tcPr>
          <w:p w14:paraId="30F2148F" w14:textId="77777777" w:rsidR="00B44408" w:rsidRDefault="00000000">
            <w:pPr>
              <w:spacing w:line="360" w:lineRule="auto"/>
              <w:ind w:firstLineChars="0" w:firstLine="0"/>
              <w:jc w:val="center"/>
              <w:rPr>
                <w:color w:val="000000"/>
              </w:rPr>
            </w:pPr>
            <w:r>
              <w:rPr>
                <w:rFonts w:hint="eastAsia"/>
                <w:color w:val="000000"/>
              </w:rPr>
              <w:lastRenderedPageBreak/>
              <w:t>N</w:t>
            </w:r>
            <w:r>
              <w:rPr>
                <w:color w:val="000000"/>
              </w:rPr>
              <w:t>DP</w:t>
            </w:r>
          </w:p>
        </w:tc>
        <w:tc>
          <w:tcPr>
            <w:tcW w:w="730" w:type="dxa"/>
            <w:gridSpan w:val="2"/>
            <w:tcBorders>
              <w:top w:val="single" w:sz="4" w:space="0" w:color="000000"/>
            </w:tcBorders>
            <w:shd w:val="clear" w:color="auto" w:fill="FFFFFF"/>
          </w:tcPr>
          <w:p w14:paraId="520B886A" w14:textId="77777777" w:rsidR="00B44408" w:rsidRDefault="00000000">
            <w:pPr>
              <w:spacing w:line="360" w:lineRule="auto"/>
              <w:ind w:firstLineChars="0" w:firstLine="0"/>
              <w:jc w:val="right"/>
              <w:rPr>
                <w:color w:val="000000"/>
              </w:rPr>
            </w:pPr>
            <w:r>
              <w:rPr>
                <w:color w:val="000000"/>
              </w:rPr>
              <w:t>0.10</w:t>
            </w:r>
          </w:p>
        </w:tc>
        <w:tc>
          <w:tcPr>
            <w:tcW w:w="730" w:type="dxa"/>
            <w:tcBorders>
              <w:top w:val="single" w:sz="4" w:space="0" w:color="000000"/>
            </w:tcBorders>
            <w:shd w:val="clear" w:color="auto" w:fill="FFFFFF"/>
          </w:tcPr>
          <w:p w14:paraId="1F7D3BE0" w14:textId="77777777" w:rsidR="00B44408" w:rsidRDefault="00000000">
            <w:pPr>
              <w:spacing w:line="360" w:lineRule="auto"/>
              <w:ind w:firstLineChars="0" w:firstLine="0"/>
              <w:jc w:val="right"/>
              <w:rPr>
                <w:color w:val="000000"/>
              </w:rPr>
            </w:pPr>
            <w:r>
              <w:rPr>
                <w:color w:val="000000"/>
              </w:rPr>
              <w:t>0.12</w:t>
            </w:r>
          </w:p>
        </w:tc>
        <w:tc>
          <w:tcPr>
            <w:tcW w:w="730" w:type="dxa"/>
            <w:tcBorders>
              <w:top w:val="single" w:sz="4" w:space="0" w:color="000000"/>
            </w:tcBorders>
            <w:shd w:val="clear" w:color="auto" w:fill="FFFFFF"/>
          </w:tcPr>
          <w:p w14:paraId="226ED366" w14:textId="77777777" w:rsidR="00B44408" w:rsidRDefault="00000000">
            <w:pPr>
              <w:spacing w:line="360" w:lineRule="auto"/>
              <w:ind w:firstLineChars="0" w:firstLine="0"/>
              <w:jc w:val="right"/>
              <w:rPr>
                <w:color w:val="000000"/>
              </w:rPr>
            </w:pPr>
            <w:r>
              <w:rPr>
                <w:color w:val="000000"/>
              </w:rPr>
              <w:t>0.10</w:t>
            </w:r>
          </w:p>
        </w:tc>
        <w:tc>
          <w:tcPr>
            <w:tcW w:w="730" w:type="dxa"/>
            <w:tcBorders>
              <w:top w:val="single" w:sz="4" w:space="0" w:color="000000"/>
            </w:tcBorders>
            <w:shd w:val="clear" w:color="auto" w:fill="FFFFFF"/>
          </w:tcPr>
          <w:p w14:paraId="10B0AD6D" w14:textId="77777777" w:rsidR="00B44408" w:rsidRDefault="00000000">
            <w:pPr>
              <w:spacing w:line="360" w:lineRule="auto"/>
              <w:ind w:firstLineChars="0" w:firstLine="0"/>
              <w:jc w:val="right"/>
              <w:rPr>
                <w:color w:val="000000"/>
              </w:rPr>
            </w:pPr>
            <w:r>
              <w:rPr>
                <w:color w:val="000000"/>
              </w:rPr>
              <w:t>0.23</w:t>
            </w:r>
          </w:p>
        </w:tc>
        <w:tc>
          <w:tcPr>
            <w:tcW w:w="730" w:type="dxa"/>
            <w:tcBorders>
              <w:top w:val="single" w:sz="4" w:space="0" w:color="000000"/>
            </w:tcBorders>
            <w:shd w:val="clear" w:color="auto" w:fill="FFFFFF"/>
          </w:tcPr>
          <w:p w14:paraId="64F9D901" w14:textId="77777777" w:rsidR="00B44408" w:rsidRDefault="00000000">
            <w:pPr>
              <w:spacing w:line="360" w:lineRule="auto"/>
              <w:ind w:firstLineChars="0" w:firstLine="0"/>
              <w:jc w:val="right"/>
              <w:rPr>
                <w:color w:val="000000"/>
              </w:rPr>
            </w:pPr>
            <w:r>
              <w:rPr>
                <w:color w:val="000000"/>
              </w:rPr>
              <w:t>0.18</w:t>
            </w:r>
          </w:p>
        </w:tc>
        <w:tc>
          <w:tcPr>
            <w:tcW w:w="730" w:type="dxa"/>
            <w:tcBorders>
              <w:top w:val="single" w:sz="4" w:space="0" w:color="000000"/>
            </w:tcBorders>
            <w:shd w:val="clear" w:color="auto" w:fill="FFFFFF"/>
          </w:tcPr>
          <w:p w14:paraId="6006F439" w14:textId="77777777" w:rsidR="00B44408" w:rsidRDefault="00000000">
            <w:pPr>
              <w:spacing w:line="360" w:lineRule="auto"/>
              <w:ind w:firstLineChars="0" w:firstLine="0"/>
              <w:jc w:val="right"/>
              <w:rPr>
                <w:color w:val="000000"/>
              </w:rPr>
            </w:pPr>
            <w:r>
              <w:rPr>
                <w:color w:val="000000"/>
              </w:rPr>
              <w:t>0.15</w:t>
            </w:r>
          </w:p>
        </w:tc>
        <w:tc>
          <w:tcPr>
            <w:tcW w:w="730" w:type="dxa"/>
            <w:tcBorders>
              <w:top w:val="single" w:sz="4" w:space="0" w:color="000000"/>
            </w:tcBorders>
            <w:shd w:val="clear" w:color="auto" w:fill="FFFFFF"/>
          </w:tcPr>
          <w:p w14:paraId="05D40807" w14:textId="77777777" w:rsidR="00B44408" w:rsidRDefault="00000000">
            <w:pPr>
              <w:spacing w:line="360" w:lineRule="auto"/>
              <w:ind w:firstLineChars="0" w:firstLine="0"/>
              <w:jc w:val="right"/>
              <w:rPr>
                <w:color w:val="000000"/>
              </w:rPr>
            </w:pPr>
            <w:r>
              <w:rPr>
                <w:color w:val="000000"/>
              </w:rPr>
              <w:t>0.12</w:t>
            </w:r>
          </w:p>
        </w:tc>
        <w:tc>
          <w:tcPr>
            <w:tcW w:w="730" w:type="dxa"/>
            <w:tcBorders>
              <w:top w:val="single" w:sz="4" w:space="0" w:color="000000"/>
            </w:tcBorders>
            <w:shd w:val="clear" w:color="auto" w:fill="FFFFFF"/>
          </w:tcPr>
          <w:p w14:paraId="32449570" w14:textId="77777777" w:rsidR="00B44408" w:rsidRDefault="00000000">
            <w:pPr>
              <w:spacing w:line="360" w:lineRule="auto"/>
              <w:ind w:firstLineChars="0" w:firstLine="0"/>
              <w:jc w:val="right"/>
              <w:rPr>
                <w:color w:val="000000"/>
              </w:rPr>
            </w:pPr>
            <w:r>
              <w:rPr>
                <w:color w:val="000000"/>
              </w:rPr>
              <w:t>0.24</w:t>
            </w:r>
          </w:p>
        </w:tc>
        <w:tc>
          <w:tcPr>
            <w:tcW w:w="630" w:type="dxa"/>
            <w:tcBorders>
              <w:top w:val="single" w:sz="4" w:space="0" w:color="000000"/>
            </w:tcBorders>
            <w:shd w:val="clear" w:color="auto" w:fill="FFFFFF"/>
          </w:tcPr>
          <w:p w14:paraId="0C25B991" w14:textId="77777777" w:rsidR="00B44408" w:rsidRDefault="00000000">
            <w:pPr>
              <w:spacing w:line="360" w:lineRule="auto"/>
              <w:ind w:firstLineChars="0" w:firstLine="0"/>
              <w:jc w:val="right"/>
              <w:rPr>
                <w:color w:val="000000"/>
              </w:rPr>
            </w:pPr>
            <w:r>
              <w:rPr>
                <w:color w:val="000000"/>
              </w:rPr>
              <w:t>0.15</w:t>
            </w:r>
          </w:p>
        </w:tc>
        <w:tc>
          <w:tcPr>
            <w:tcW w:w="783" w:type="dxa"/>
            <w:tcBorders>
              <w:top w:val="single" w:sz="4" w:space="0" w:color="000000"/>
            </w:tcBorders>
            <w:shd w:val="clear" w:color="auto" w:fill="FFFFFF"/>
          </w:tcPr>
          <w:p w14:paraId="1E4C94EB" w14:textId="77777777" w:rsidR="00B44408" w:rsidRDefault="00000000">
            <w:pPr>
              <w:ind w:firstLineChars="100" w:firstLine="240"/>
              <w:rPr>
                <w:color w:val="000000"/>
              </w:rPr>
            </w:pPr>
            <w:r>
              <w:rPr>
                <w:rFonts w:hint="eastAsia"/>
                <w:color w:val="000000"/>
              </w:rPr>
              <w:t>0</w:t>
            </w:r>
            <w:r>
              <w:rPr>
                <w:color w:val="000000"/>
              </w:rPr>
              <w:t>.15</w:t>
            </w:r>
          </w:p>
        </w:tc>
      </w:tr>
      <w:tr w:rsidR="00B44408" w14:paraId="7AA92372" w14:textId="77777777" w:rsidTr="00B44408">
        <w:tc>
          <w:tcPr>
            <w:tcW w:w="1043" w:type="dxa"/>
            <w:shd w:val="clear" w:color="auto" w:fill="FFFFFF"/>
          </w:tcPr>
          <w:p w14:paraId="594ADA45" w14:textId="77777777" w:rsidR="00B44408" w:rsidRDefault="00000000">
            <w:pPr>
              <w:spacing w:line="360" w:lineRule="auto"/>
              <w:ind w:firstLineChars="0" w:firstLine="0"/>
              <w:jc w:val="center"/>
              <w:rPr>
                <w:color w:val="000000"/>
              </w:rPr>
            </w:pPr>
            <w:r>
              <w:rPr>
                <w:rFonts w:hint="eastAsia"/>
                <w:color w:val="000000"/>
              </w:rPr>
              <w:t>N</w:t>
            </w:r>
            <w:r>
              <w:rPr>
                <w:color w:val="000000"/>
              </w:rPr>
              <w:t>P</w:t>
            </w:r>
          </w:p>
        </w:tc>
        <w:tc>
          <w:tcPr>
            <w:tcW w:w="730" w:type="dxa"/>
            <w:gridSpan w:val="2"/>
            <w:shd w:val="clear" w:color="auto" w:fill="FFFFFF"/>
          </w:tcPr>
          <w:p w14:paraId="27A45CEA" w14:textId="77777777" w:rsidR="00B44408" w:rsidRDefault="00000000">
            <w:pPr>
              <w:spacing w:line="360" w:lineRule="auto"/>
              <w:ind w:firstLineChars="0" w:firstLine="0"/>
              <w:jc w:val="right"/>
              <w:rPr>
                <w:color w:val="000000"/>
              </w:rPr>
            </w:pPr>
            <w:r>
              <w:rPr>
                <w:color w:val="000000"/>
              </w:rPr>
              <w:t>0.13</w:t>
            </w:r>
          </w:p>
        </w:tc>
        <w:tc>
          <w:tcPr>
            <w:tcW w:w="730" w:type="dxa"/>
            <w:shd w:val="clear" w:color="auto" w:fill="FFFFFF"/>
          </w:tcPr>
          <w:p w14:paraId="678D3A4C" w14:textId="77777777" w:rsidR="00B44408" w:rsidRDefault="00000000">
            <w:pPr>
              <w:spacing w:line="360" w:lineRule="auto"/>
              <w:ind w:firstLineChars="0" w:firstLine="0"/>
              <w:jc w:val="right"/>
              <w:rPr>
                <w:color w:val="000000"/>
              </w:rPr>
            </w:pPr>
            <w:r>
              <w:rPr>
                <w:color w:val="000000"/>
              </w:rPr>
              <w:t>0.17</w:t>
            </w:r>
          </w:p>
        </w:tc>
        <w:tc>
          <w:tcPr>
            <w:tcW w:w="730" w:type="dxa"/>
            <w:shd w:val="clear" w:color="auto" w:fill="FFFFFF"/>
          </w:tcPr>
          <w:p w14:paraId="300265C7" w14:textId="77777777" w:rsidR="00B44408" w:rsidRDefault="00000000">
            <w:pPr>
              <w:spacing w:line="360" w:lineRule="auto"/>
              <w:ind w:firstLineChars="0" w:firstLine="0"/>
              <w:jc w:val="right"/>
              <w:rPr>
                <w:color w:val="000000"/>
              </w:rPr>
            </w:pPr>
            <w:r>
              <w:rPr>
                <w:color w:val="000000"/>
              </w:rPr>
              <w:t>0.06</w:t>
            </w:r>
          </w:p>
        </w:tc>
        <w:tc>
          <w:tcPr>
            <w:tcW w:w="730" w:type="dxa"/>
            <w:shd w:val="clear" w:color="auto" w:fill="FFFFFF"/>
          </w:tcPr>
          <w:p w14:paraId="670759E8" w14:textId="77777777" w:rsidR="00B44408" w:rsidRDefault="00000000">
            <w:pPr>
              <w:spacing w:line="360" w:lineRule="auto"/>
              <w:ind w:firstLineChars="0" w:firstLine="0"/>
              <w:jc w:val="right"/>
              <w:rPr>
                <w:color w:val="000000"/>
              </w:rPr>
            </w:pPr>
            <w:r>
              <w:rPr>
                <w:color w:val="000000"/>
              </w:rPr>
              <w:t>0.13</w:t>
            </w:r>
          </w:p>
        </w:tc>
        <w:tc>
          <w:tcPr>
            <w:tcW w:w="730" w:type="dxa"/>
            <w:shd w:val="clear" w:color="auto" w:fill="FFFFFF"/>
          </w:tcPr>
          <w:p w14:paraId="20111896" w14:textId="77777777" w:rsidR="00B44408" w:rsidRDefault="00000000">
            <w:pPr>
              <w:spacing w:line="360" w:lineRule="auto"/>
              <w:ind w:firstLineChars="0" w:firstLine="0"/>
              <w:jc w:val="right"/>
              <w:rPr>
                <w:color w:val="000000"/>
              </w:rPr>
            </w:pPr>
            <w:r>
              <w:rPr>
                <w:color w:val="000000"/>
              </w:rPr>
              <w:t>0.19</w:t>
            </w:r>
          </w:p>
        </w:tc>
        <w:tc>
          <w:tcPr>
            <w:tcW w:w="730" w:type="dxa"/>
            <w:shd w:val="clear" w:color="auto" w:fill="FFFFFF"/>
          </w:tcPr>
          <w:p w14:paraId="4AE8FD45" w14:textId="77777777" w:rsidR="00B44408" w:rsidRDefault="00000000">
            <w:pPr>
              <w:spacing w:line="360" w:lineRule="auto"/>
              <w:ind w:firstLineChars="0" w:firstLine="0"/>
              <w:jc w:val="right"/>
              <w:rPr>
                <w:color w:val="000000"/>
              </w:rPr>
            </w:pPr>
            <w:r>
              <w:rPr>
                <w:color w:val="000000"/>
              </w:rPr>
              <w:t>0.16</w:t>
            </w:r>
          </w:p>
        </w:tc>
        <w:tc>
          <w:tcPr>
            <w:tcW w:w="730" w:type="dxa"/>
            <w:shd w:val="clear" w:color="auto" w:fill="FFFFFF"/>
          </w:tcPr>
          <w:p w14:paraId="6749248B" w14:textId="77777777" w:rsidR="00B44408" w:rsidRDefault="00000000">
            <w:pPr>
              <w:spacing w:line="360" w:lineRule="auto"/>
              <w:ind w:firstLineChars="0" w:firstLine="0"/>
              <w:jc w:val="right"/>
              <w:rPr>
                <w:color w:val="000000"/>
              </w:rPr>
            </w:pPr>
            <w:r>
              <w:rPr>
                <w:color w:val="000000"/>
              </w:rPr>
              <w:t>0.06</w:t>
            </w:r>
          </w:p>
        </w:tc>
        <w:tc>
          <w:tcPr>
            <w:tcW w:w="730" w:type="dxa"/>
            <w:shd w:val="clear" w:color="auto" w:fill="FFFFFF"/>
          </w:tcPr>
          <w:p w14:paraId="7C0BD896" w14:textId="77777777" w:rsidR="00B44408" w:rsidRDefault="00000000">
            <w:pPr>
              <w:spacing w:line="360" w:lineRule="auto"/>
              <w:ind w:firstLineChars="0" w:firstLine="0"/>
              <w:jc w:val="right"/>
              <w:rPr>
                <w:color w:val="000000"/>
              </w:rPr>
            </w:pPr>
            <w:r>
              <w:rPr>
                <w:color w:val="000000"/>
              </w:rPr>
              <w:t>0.15</w:t>
            </w:r>
          </w:p>
        </w:tc>
        <w:tc>
          <w:tcPr>
            <w:tcW w:w="630" w:type="dxa"/>
            <w:shd w:val="clear" w:color="auto" w:fill="FFFFFF"/>
          </w:tcPr>
          <w:p w14:paraId="6D80E880" w14:textId="77777777" w:rsidR="00B44408" w:rsidRDefault="00000000">
            <w:pPr>
              <w:spacing w:line="360" w:lineRule="auto"/>
              <w:ind w:firstLineChars="0" w:firstLine="0"/>
              <w:jc w:val="right"/>
              <w:rPr>
                <w:color w:val="000000"/>
              </w:rPr>
            </w:pPr>
            <w:r>
              <w:rPr>
                <w:color w:val="000000"/>
              </w:rPr>
              <w:t>0.26</w:t>
            </w:r>
          </w:p>
        </w:tc>
        <w:tc>
          <w:tcPr>
            <w:tcW w:w="783" w:type="dxa"/>
            <w:shd w:val="clear" w:color="auto" w:fill="FFFFFF"/>
          </w:tcPr>
          <w:p w14:paraId="05647A01" w14:textId="77777777" w:rsidR="00B44408" w:rsidRDefault="00000000">
            <w:pPr>
              <w:ind w:firstLineChars="100" w:firstLine="240"/>
              <w:rPr>
                <w:color w:val="000000"/>
              </w:rPr>
            </w:pPr>
            <w:r>
              <w:rPr>
                <w:rFonts w:hint="eastAsia"/>
                <w:color w:val="000000"/>
              </w:rPr>
              <w:t>0</w:t>
            </w:r>
            <w:r>
              <w:rPr>
                <w:color w:val="000000"/>
              </w:rPr>
              <w:t>.14</w:t>
            </w:r>
          </w:p>
        </w:tc>
      </w:tr>
      <w:tr w:rsidR="00B44408" w14:paraId="311758A3" w14:textId="77777777" w:rsidTr="00B44408">
        <w:tc>
          <w:tcPr>
            <w:tcW w:w="1043" w:type="dxa"/>
            <w:shd w:val="clear" w:color="auto" w:fill="FFFFFF"/>
          </w:tcPr>
          <w:p w14:paraId="45C1B743" w14:textId="77777777" w:rsidR="00B44408" w:rsidRDefault="00000000">
            <w:pPr>
              <w:spacing w:line="360" w:lineRule="auto"/>
              <w:ind w:firstLineChars="0" w:firstLine="0"/>
              <w:jc w:val="center"/>
              <w:rPr>
                <w:color w:val="000000"/>
              </w:rPr>
            </w:pPr>
            <w:r>
              <w:rPr>
                <w:rFonts w:hint="eastAsia"/>
                <w:color w:val="000000"/>
              </w:rPr>
              <w:t>L</w:t>
            </w:r>
            <w:r>
              <w:rPr>
                <w:color w:val="000000"/>
              </w:rPr>
              <w:t>EADS</w:t>
            </w:r>
          </w:p>
        </w:tc>
        <w:tc>
          <w:tcPr>
            <w:tcW w:w="730" w:type="dxa"/>
            <w:gridSpan w:val="2"/>
            <w:shd w:val="clear" w:color="auto" w:fill="FFFFFF"/>
          </w:tcPr>
          <w:p w14:paraId="33A05FEE" w14:textId="77777777" w:rsidR="00B44408" w:rsidRDefault="00000000">
            <w:pPr>
              <w:spacing w:line="360" w:lineRule="auto"/>
              <w:ind w:firstLineChars="0" w:firstLine="0"/>
              <w:jc w:val="right"/>
              <w:rPr>
                <w:color w:val="000000"/>
              </w:rPr>
            </w:pPr>
            <w:r>
              <w:rPr>
                <w:rFonts w:hint="eastAsia"/>
                <w:color w:val="000000"/>
              </w:rPr>
              <w:t>0</w:t>
            </w:r>
            <w:r>
              <w:rPr>
                <w:color w:val="000000"/>
              </w:rPr>
              <w:t>.07</w:t>
            </w:r>
          </w:p>
        </w:tc>
        <w:tc>
          <w:tcPr>
            <w:tcW w:w="730" w:type="dxa"/>
            <w:shd w:val="clear" w:color="auto" w:fill="FFFFFF"/>
          </w:tcPr>
          <w:p w14:paraId="2A8CF817" w14:textId="77777777" w:rsidR="00B44408" w:rsidRDefault="00000000">
            <w:pPr>
              <w:spacing w:line="360" w:lineRule="auto"/>
              <w:ind w:firstLineChars="0" w:firstLine="0"/>
              <w:jc w:val="right"/>
              <w:rPr>
                <w:color w:val="000000"/>
              </w:rPr>
            </w:pPr>
            <w:r>
              <w:rPr>
                <w:rFonts w:hint="eastAsia"/>
                <w:color w:val="000000"/>
              </w:rPr>
              <w:t>0</w:t>
            </w:r>
            <w:r>
              <w:rPr>
                <w:color w:val="000000"/>
              </w:rPr>
              <w:t>.12</w:t>
            </w:r>
          </w:p>
        </w:tc>
        <w:tc>
          <w:tcPr>
            <w:tcW w:w="730" w:type="dxa"/>
            <w:shd w:val="clear" w:color="auto" w:fill="FFFFFF"/>
          </w:tcPr>
          <w:p w14:paraId="7D1660E5" w14:textId="77777777" w:rsidR="00B44408" w:rsidRDefault="00000000">
            <w:pPr>
              <w:spacing w:line="360" w:lineRule="auto"/>
              <w:ind w:firstLineChars="0" w:firstLine="0"/>
              <w:jc w:val="right"/>
              <w:rPr>
                <w:color w:val="000000"/>
              </w:rPr>
            </w:pPr>
            <w:r>
              <w:rPr>
                <w:rFonts w:hint="eastAsia"/>
                <w:color w:val="000000"/>
              </w:rPr>
              <w:t>0</w:t>
            </w:r>
            <w:r>
              <w:rPr>
                <w:color w:val="000000"/>
              </w:rPr>
              <w:t>.10</w:t>
            </w:r>
          </w:p>
        </w:tc>
        <w:tc>
          <w:tcPr>
            <w:tcW w:w="730" w:type="dxa"/>
            <w:shd w:val="clear" w:color="auto" w:fill="FFFFFF"/>
          </w:tcPr>
          <w:p w14:paraId="5E902986" w14:textId="77777777" w:rsidR="00B44408" w:rsidRDefault="00000000">
            <w:pPr>
              <w:spacing w:line="360" w:lineRule="auto"/>
              <w:ind w:firstLineChars="0" w:firstLine="0"/>
              <w:jc w:val="right"/>
              <w:rPr>
                <w:color w:val="000000"/>
              </w:rPr>
            </w:pPr>
            <w:r>
              <w:rPr>
                <w:rFonts w:hint="eastAsia"/>
                <w:color w:val="000000"/>
              </w:rPr>
              <w:t>0</w:t>
            </w:r>
            <w:r>
              <w:rPr>
                <w:color w:val="000000"/>
              </w:rPr>
              <w:t>.17</w:t>
            </w:r>
          </w:p>
        </w:tc>
        <w:tc>
          <w:tcPr>
            <w:tcW w:w="730" w:type="dxa"/>
            <w:shd w:val="clear" w:color="auto" w:fill="FFFFFF"/>
          </w:tcPr>
          <w:p w14:paraId="5B95EEF1" w14:textId="77777777" w:rsidR="00B44408" w:rsidRDefault="00000000">
            <w:pPr>
              <w:spacing w:line="360" w:lineRule="auto"/>
              <w:ind w:firstLineChars="0" w:firstLine="0"/>
              <w:jc w:val="right"/>
              <w:rPr>
                <w:color w:val="000000"/>
              </w:rPr>
            </w:pPr>
            <w:r>
              <w:rPr>
                <w:rFonts w:hint="eastAsia"/>
                <w:color w:val="000000"/>
              </w:rPr>
              <w:t>0</w:t>
            </w:r>
            <w:r>
              <w:rPr>
                <w:color w:val="000000"/>
              </w:rPr>
              <w:t>.21</w:t>
            </w:r>
          </w:p>
        </w:tc>
        <w:tc>
          <w:tcPr>
            <w:tcW w:w="730" w:type="dxa"/>
            <w:shd w:val="clear" w:color="auto" w:fill="FFFFFF"/>
          </w:tcPr>
          <w:p w14:paraId="21FC77A8" w14:textId="77777777" w:rsidR="00B44408" w:rsidRDefault="00000000">
            <w:pPr>
              <w:spacing w:line="360" w:lineRule="auto"/>
              <w:ind w:firstLineChars="0" w:firstLine="0"/>
              <w:jc w:val="right"/>
              <w:rPr>
                <w:color w:val="000000"/>
              </w:rPr>
            </w:pPr>
            <w:r>
              <w:rPr>
                <w:rFonts w:hint="eastAsia"/>
                <w:color w:val="000000"/>
              </w:rPr>
              <w:t>0</w:t>
            </w:r>
            <w:r>
              <w:rPr>
                <w:color w:val="000000"/>
              </w:rPr>
              <w:t>.22</w:t>
            </w:r>
          </w:p>
        </w:tc>
        <w:tc>
          <w:tcPr>
            <w:tcW w:w="730" w:type="dxa"/>
            <w:shd w:val="clear" w:color="auto" w:fill="FFFFFF"/>
          </w:tcPr>
          <w:p w14:paraId="6D873548" w14:textId="77777777" w:rsidR="00B44408" w:rsidRDefault="00000000">
            <w:pPr>
              <w:spacing w:line="360" w:lineRule="auto"/>
              <w:ind w:firstLineChars="0" w:firstLine="0"/>
              <w:jc w:val="right"/>
              <w:rPr>
                <w:color w:val="000000"/>
              </w:rPr>
            </w:pPr>
            <w:r>
              <w:rPr>
                <w:rFonts w:hint="eastAsia"/>
                <w:color w:val="000000"/>
              </w:rPr>
              <w:t>0</w:t>
            </w:r>
            <w:r>
              <w:rPr>
                <w:color w:val="000000"/>
              </w:rPr>
              <w:t>.19</w:t>
            </w:r>
          </w:p>
        </w:tc>
        <w:tc>
          <w:tcPr>
            <w:tcW w:w="730" w:type="dxa"/>
            <w:shd w:val="clear" w:color="auto" w:fill="FFFFFF"/>
          </w:tcPr>
          <w:p w14:paraId="7713EF68" w14:textId="77777777" w:rsidR="00B44408" w:rsidRDefault="00000000">
            <w:pPr>
              <w:spacing w:line="360" w:lineRule="auto"/>
              <w:ind w:firstLineChars="0" w:firstLine="0"/>
              <w:jc w:val="right"/>
              <w:rPr>
                <w:color w:val="000000"/>
              </w:rPr>
            </w:pPr>
            <w:r>
              <w:rPr>
                <w:rFonts w:hint="eastAsia"/>
                <w:color w:val="000000"/>
              </w:rPr>
              <w:t>0</w:t>
            </w:r>
            <w:r>
              <w:rPr>
                <w:color w:val="000000"/>
              </w:rPr>
              <w:t>.17</w:t>
            </w:r>
          </w:p>
        </w:tc>
        <w:tc>
          <w:tcPr>
            <w:tcW w:w="630" w:type="dxa"/>
            <w:shd w:val="clear" w:color="auto" w:fill="FFFFFF"/>
          </w:tcPr>
          <w:p w14:paraId="52D46A55" w14:textId="77777777" w:rsidR="00B44408" w:rsidRDefault="00000000">
            <w:pPr>
              <w:spacing w:line="360" w:lineRule="auto"/>
              <w:ind w:firstLineChars="0" w:firstLine="0"/>
              <w:jc w:val="right"/>
              <w:rPr>
                <w:color w:val="000000"/>
              </w:rPr>
            </w:pPr>
            <w:r>
              <w:rPr>
                <w:rFonts w:hint="eastAsia"/>
                <w:color w:val="000000"/>
              </w:rPr>
              <w:t>0</w:t>
            </w:r>
            <w:r>
              <w:rPr>
                <w:color w:val="000000"/>
              </w:rPr>
              <w:t>.20</w:t>
            </w:r>
          </w:p>
        </w:tc>
        <w:tc>
          <w:tcPr>
            <w:tcW w:w="783" w:type="dxa"/>
            <w:shd w:val="clear" w:color="auto" w:fill="FFFFFF"/>
          </w:tcPr>
          <w:p w14:paraId="3A001AF7" w14:textId="77777777" w:rsidR="00B44408" w:rsidRDefault="00000000">
            <w:pPr>
              <w:ind w:firstLineChars="100" w:firstLine="240"/>
              <w:rPr>
                <w:color w:val="000000"/>
              </w:rPr>
            </w:pPr>
            <w:r>
              <w:rPr>
                <w:rFonts w:hint="eastAsia"/>
                <w:color w:val="000000"/>
              </w:rPr>
              <w:t>0</w:t>
            </w:r>
            <w:r>
              <w:rPr>
                <w:color w:val="000000"/>
              </w:rPr>
              <w:t>.16</w:t>
            </w:r>
          </w:p>
        </w:tc>
      </w:tr>
      <w:tr w:rsidR="00B44408" w14:paraId="53FD8F06" w14:textId="77777777" w:rsidTr="00B44408">
        <w:tc>
          <w:tcPr>
            <w:tcW w:w="1043" w:type="dxa"/>
            <w:shd w:val="clear" w:color="auto" w:fill="FFFFFF"/>
          </w:tcPr>
          <w:p w14:paraId="67B0360F" w14:textId="77777777" w:rsidR="00B44408" w:rsidRDefault="00000000">
            <w:pPr>
              <w:spacing w:line="360" w:lineRule="auto"/>
              <w:ind w:firstLineChars="0" w:firstLine="0"/>
              <w:jc w:val="center"/>
              <w:rPr>
                <w:color w:val="000000"/>
              </w:rPr>
            </w:pPr>
            <w:r>
              <w:rPr>
                <w:rFonts w:hint="eastAsia"/>
                <w:color w:val="000000"/>
              </w:rPr>
              <w:t>Co</w:t>
            </w:r>
            <w:r>
              <w:rPr>
                <w:color w:val="000000"/>
              </w:rPr>
              <w:t>DA</w:t>
            </w:r>
          </w:p>
        </w:tc>
        <w:tc>
          <w:tcPr>
            <w:tcW w:w="730" w:type="dxa"/>
            <w:gridSpan w:val="2"/>
            <w:shd w:val="clear" w:color="auto" w:fill="FFFFFF"/>
          </w:tcPr>
          <w:p w14:paraId="6E16DD46" w14:textId="77777777" w:rsidR="00B44408" w:rsidRDefault="00000000">
            <w:pPr>
              <w:spacing w:line="360" w:lineRule="auto"/>
              <w:ind w:firstLineChars="0" w:firstLine="0"/>
              <w:jc w:val="right"/>
              <w:rPr>
                <w:color w:val="000000"/>
              </w:rPr>
            </w:pPr>
            <w:r>
              <w:rPr>
                <w:rFonts w:hint="eastAsia"/>
                <w:color w:val="000000"/>
              </w:rPr>
              <w:t>0</w:t>
            </w:r>
            <w:r>
              <w:rPr>
                <w:color w:val="000000"/>
              </w:rPr>
              <w:t>.23</w:t>
            </w:r>
          </w:p>
        </w:tc>
        <w:tc>
          <w:tcPr>
            <w:tcW w:w="730" w:type="dxa"/>
            <w:shd w:val="clear" w:color="auto" w:fill="FFFFFF"/>
          </w:tcPr>
          <w:p w14:paraId="7E33C1FC" w14:textId="77777777" w:rsidR="00B44408" w:rsidRDefault="00000000">
            <w:pPr>
              <w:spacing w:line="360" w:lineRule="auto"/>
              <w:ind w:firstLineChars="0" w:firstLine="0"/>
              <w:jc w:val="right"/>
              <w:rPr>
                <w:color w:val="000000"/>
              </w:rPr>
            </w:pPr>
            <w:r>
              <w:rPr>
                <w:rFonts w:hint="eastAsia"/>
                <w:color w:val="000000"/>
              </w:rPr>
              <w:t>0</w:t>
            </w:r>
            <w:r>
              <w:rPr>
                <w:color w:val="000000"/>
              </w:rPr>
              <w:t>.11</w:t>
            </w:r>
          </w:p>
        </w:tc>
        <w:tc>
          <w:tcPr>
            <w:tcW w:w="730" w:type="dxa"/>
            <w:shd w:val="clear" w:color="auto" w:fill="FFFFFF"/>
          </w:tcPr>
          <w:p w14:paraId="22A5CE9E" w14:textId="77777777" w:rsidR="00B44408" w:rsidRDefault="00000000">
            <w:pPr>
              <w:spacing w:line="360" w:lineRule="auto"/>
              <w:ind w:firstLineChars="0" w:firstLine="0"/>
              <w:jc w:val="right"/>
              <w:rPr>
                <w:color w:val="000000"/>
              </w:rPr>
            </w:pPr>
            <w:r>
              <w:rPr>
                <w:rFonts w:hint="eastAsia"/>
                <w:color w:val="000000"/>
              </w:rPr>
              <w:t>0</w:t>
            </w:r>
            <w:r>
              <w:rPr>
                <w:color w:val="000000"/>
              </w:rPr>
              <w:t>.03</w:t>
            </w:r>
          </w:p>
        </w:tc>
        <w:tc>
          <w:tcPr>
            <w:tcW w:w="730" w:type="dxa"/>
            <w:shd w:val="clear" w:color="auto" w:fill="FFFFFF"/>
          </w:tcPr>
          <w:p w14:paraId="4DF456CB" w14:textId="77777777" w:rsidR="00B44408" w:rsidRDefault="00000000">
            <w:pPr>
              <w:spacing w:line="360" w:lineRule="auto"/>
              <w:ind w:firstLineChars="0" w:firstLine="0"/>
              <w:jc w:val="right"/>
              <w:rPr>
                <w:color w:val="000000"/>
              </w:rPr>
            </w:pPr>
            <w:r>
              <w:rPr>
                <w:rFonts w:hint="eastAsia"/>
                <w:color w:val="000000"/>
              </w:rPr>
              <w:t>0</w:t>
            </w:r>
            <w:r>
              <w:rPr>
                <w:color w:val="000000"/>
              </w:rPr>
              <w:t>.15</w:t>
            </w:r>
          </w:p>
        </w:tc>
        <w:tc>
          <w:tcPr>
            <w:tcW w:w="730" w:type="dxa"/>
            <w:shd w:val="clear" w:color="auto" w:fill="FFFFFF"/>
          </w:tcPr>
          <w:p w14:paraId="31B289F5" w14:textId="77777777" w:rsidR="00B44408" w:rsidRDefault="00000000">
            <w:pPr>
              <w:spacing w:line="360" w:lineRule="auto"/>
              <w:ind w:firstLineChars="0" w:firstLine="0"/>
              <w:jc w:val="right"/>
              <w:rPr>
                <w:color w:val="000000"/>
              </w:rPr>
            </w:pPr>
            <w:r>
              <w:rPr>
                <w:rFonts w:hint="eastAsia"/>
                <w:color w:val="000000"/>
              </w:rPr>
              <w:t>0</w:t>
            </w:r>
            <w:r>
              <w:rPr>
                <w:color w:val="000000"/>
              </w:rPr>
              <w:t>.17</w:t>
            </w:r>
          </w:p>
        </w:tc>
        <w:tc>
          <w:tcPr>
            <w:tcW w:w="730" w:type="dxa"/>
            <w:shd w:val="clear" w:color="auto" w:fill="FFFFFF"/>
          </w:tcPr>
          <w:p w14:paraId="2963382C" w14:textId="77777777" w:rsidR="00B44408" w:rsidRDefault="00000000">
            <w:pPr>
              <w:spacing w:line="360" w:lineRule="auto"/>
              <w:ind w:firstLineChars="0" w:firstLine="0"/>
              <w:jc w:val="right"/>
              <w:rPr>
                <w:color w:val="000000"/>
              </w:rPr>
            </w:pPr>
            <w:r>
              <w:rPr>
                <w:rFonts w:hint="eastAsia"/>
                <w:color w:val="000000"/>
              </w:rPr>
              <w:t>0</w:t>
            </w:r>
            <w:r>
              <w:rPr>
                <w:color w:val="000000"/>
              </w:rPr>
              <w:t>.13</w:t>
            </w:r>
          </w:p>
        </w:tc>
        <w:tc>
          <w:tcPr>
            <w:tcW w:w="730" w:type="dxa"/>
            <w:shd w:val="clear" w:color="auto" w:fill="FFFFFF"/>
          </w:tcPr>
          <w:p w14:paraId="5E6EC45A" w14:textId="77777777" w:rsidR="00B44408" w:rsidRDefault="00000000">
            <w:pPr>
              <w:spacing w:line="360" w:lineRule="auto"/>
              <w:ind w:firstLineChars="0" w:firstLine="0"/>
              <w:jc w:val="right"/>
              <w:rPr>
                <w:color w:val="000000"/>
              </w:rPr>
            </w:pPr>
            <w:r>
              <w:rPr>
                <w:rFonts w:hint="eastAsia"/>
                <w:color w:val="000000"/>
              </w:rPr>
              <w:t>0</w:t>
            </w:r>
            <w:r>
              <w:rPr>
                <w:color w:val="000000"/>
              </w:rPr>
              <w:t>.07</w:t>
            </w:r>
          </w:p>
        </w:tc>
        <w:tc>
          <w:tcPr>
            <w:tcW w:w="730" w:type="dxa"/>
            <w:shd w:val="clear" w:color="auto" w:fill="FFFFFF"/>
          </w:tcPr>
          <w:p w14:paraId="5A6F9EC4" w14:textId="77777777" w:rsidR="00B44408" w:rsidRDefault="00000000">
            <w:pPr>
              <w:spacing w:line="360" w:lineRule="auto"/>
              <w:ind w:firstLineChars="0" w:firstLine="0"/>
              <w:jc w:val="right"/>
              <w:rPr>
                <w:color w:val="000000"/>
              </w:rPr>
            </w:pPr>
            <w:r>
              <w:rPr>
                <w:rFonts w:hint="eastAsia"/>
                <w:color w:val="000000"/>
              </w:rPr>
              <w:t>0</w:t>
            </w:r>
            <w:r>
              <w:rPr>
                <w:color w:val="000000"/>
              </w:rPr>
              <w:t>.07</w:t>
            </w:r>
          </w:p>
        </w:tc>
        <w:tc>
          <w:tcPr>
            <w:tcW w:w="630" w:type="dxa"/>
            <w:shd w:val="clear" w:color="auto" w:fill="FFFFFF"/>
          </w:tcPr>
          <w:p w14:paraId="072A9887" w14:textId="77777777" w:rsidR="00B44408" w:rsidRDefault="00000000">
            <w:pPr>
              <w:spacing w:line="360" w:lineRule="auto"/>
              <w:ind w:firstLineChars="0" w:firstLine="0"/>
              <w:jc w:val="right"/>
              <w:rPr>
                <w:color w:val="000000"/>
              </w:rPr>
            </w:pPr>
            <w:r>
              <w:rPr>
                <w:rFonts w:hint="eastAsia"/>
                <w:color w:val="000000"/>
              </w:rPr>
              <w:t>0</w:t>
            </w:r>
            <w:r>
              <w:rPr>
                <w:color w:val="000000"/>
              </w:rPr>
              <w:t>.19</w:t>
            </w:r>
          </w:p>
        </w:tc>
        <w:tc>
          <w:tcPr>
            <w:tcW w:w="783" w:type="dxa"/>
            <w:shd w:val="clear" w:color="auto" w:fill="FFFFFF"/>
          </w:tcPr>
          <w:p w14:paraId="082A25EC" w14:textId="77777777" w:rsidR="00B44408" w:rsidRDefault="00000000">
            <w:pPr>
              <w:ind w:firstLineChars="100" w:firstLine="240"/>
              <w:rPr>
                <w:color w:val="000000"/>
              </w:rPr>
            </w:pPr>
            <w:r>
              <w:rPr>
                <w:rFonts w:hint="eastAsia"/>
                <w:color w:val="000000"/>
              </w:rPr>
              <w:t>0</w:t>
            </w:r>
            <w:r>
              <w:rPr>
                <w:color w:val="000000"/>
              </w:rPr>
              <w:t>.13</w:t>
            </w:r>
          </w:p>
        </w:tc>
      </w:tr>
      <w:tr w:rsidR="00B44408" w14:paraId="4D197B53" w14:textId="77777777" w:rsidTr="00B44408">
        <w:tc>
          <w:tcPr>
            <w:tcW w:w="1043" w:type="dxa"/>
            <w:tcBorders>
              <w:bottom w:val="single" w:sz="12" w:space="0" w:color="000000"/>
            </w:tcBorders>
            <w:shd w:val="clear" w:color="auto" w:fill="FFFFFF"/>
          </w:tcPr>
          <w:p w14:paraId="4164AD2D" w14:textId="77777777" w:rsidR="00B44408" w:rsidRDefault="00000000">
            <w:pPr>
              <w:spacing w:line="360" w:lineRule="auto"/>
              <w:ind w:firstLineChars="0" w:firstLine="0"/>
              <w:jc w:val="center"/>
              <w:rPr>
                <w:color w:val="000000"/>
              </w:rPr>
            </w:pPr>
            <w:r>
              <w:rPr>
                <w:rFonts w:hint="eastAsia"/>
                <w:color w:val="000000"/>
              </w:rPr>
              <w:t>D</w:t>
            </w:r>
            <w:r>
              <w:rPr>
                <w:color w:val="000000"/>
              </w:rPr>
              <w:t>ANDP</w:t>
            </w:r>
          </w:p>
        </w:tc>
        <w:tc>
          <w:tcPr>
            <w:tcW w:w="730" w:type="dxa"/>
            <w:gridSpan w:val="2"/>
            <w:tcBorders>
              <w:bottom w:val="single" w:sz="12" w:space="0" w:color="000000"/>
            </w:tcBorders>
            <w:shd w:val="clear" w:color="auto" w:fill="FFFFFF"/>
          </w:tcPr>
          <w:p w14:paraId="4E546293" w14:textId="77777777" w:rsidR="00B44408" w:rsidRDefault="00000000">
            <w:pPr>
              <w:spacing w:line="360" w:lineRule="auto"/>
              <w:ind w:firstLineChars="0" w:firstLine="0"/>
              <w:jc w:val="right"/>
              <w:rPr>
                <w:color w:val="000000"/>
              </w:rPr>
            </w:pPr>
            <w:r>
              <w:rPr>
                <w:color w:val="000000"/>
              </w:rPr>
              <w:t>0.12</w:t>
            </w:r>
          </w:p>
        </w:tc>
        <w:tc>
          <w:tcPr>
            <w:tcW w:w="730" w:type="dxa"/>
            <w:tcBorders>
              <w:bottom w:val="single" w:sz="12" w:space="0" w:color="000000"/>
            </w:tcBorders>
            <w:shd w:val="clear" w:color="auto" w:fill="FFFFFF"/>
          </w:tcPr>
          <w:p w14:paraId="16568955" w14:textId="77777777" w:rsidR="00B44408" w:rsidRDefault="00000000">
            <w:pPr>
              <w:spacing w:line="360" w:lineRule="auto"/>
              <w:ind w:firstLineChars="0" w:firstLine="0"/>
              <w:jc w:val="right"/>
              <w:rPr>
                <w:color w:val="000000"/>
              </w:rPr>
            </w:pPr>
            <w:r>
              <w:rPr>
                <w:color w:val="000000"/>
              </w:rPr>
              <w:t>0.11</w:t>
            </w:r>
          </w:p>
        </w:tc>
        <w:tc>
          <w:tcPr>
            <w:tcW w:w="730" w:type="dxa"/>
            <w:tcBorders>
              <w:bottom w:val="single" w:sz="12" w:space="0" w:color="000000"/>
            </w:tcBorders>
            <w:shd w:val="clear" w:color="auto" w:fill="FFFFFF"/>
          </w:tcPr>
          <w:p w14:paraId="10DF32E3" w14:textId="77777777" w:rsidR="00B44408" w:rsidRDefault="00000000">
            <w:pPr>
              <w:spacing w:line="360" w:lineRule="auto"/>
              <w:ind w:firstLineChars="0" w:firstLine="0"/>
              <w:jc w:val="right"/>
              <w:rPr>
                <w:color w:val="000000"/>
              </w:rPr>
            </w:pPr>
            <w:r>
              <w:rPr>
                <w:color w:val="000000"/>
              </w:rPr>
              <w:t>0.03</w:t>
            </w:r>
          </w:p>
        </w:tc>
        <w:tc>
          <w:tcPr>
            <w:tcW w:w="730" w:type="dxa"/>
            <w:tcBorders>
              <w:bottom w:val="single" w:sz="12" w:space="0" w:color="000000"/>
            </w:tcBorders>
            <w:shd w:val="clear" w:color="auto" w:fill="FFFFFF"/>
          </w:tcPr>
          <w:p w14:paraId="5DAFD9FF" w14:textId="77777777" w:rsidR="00B44408" w:rsidRDefault="00000000">
            <w:pPr>
              <w:spacing w:line="360" w:lineRule="auto"/>
              <w:ind w:firstLineChars="0" w:firstLine="0"/>
              <w:jc w:val="right"/>
              <w:rPr>
                <w:color w:val="000000"/>
              </w:rPr>
            </w:pPr>
            <w:r>
              <w:rPr>
                <w:color w:val="000000"/>
              </w:rPr>
              <w:t>0.12</w:t>
            </w:r>
          </w:p>
        </w:tc>
        <w:tc>
          <w:tcPr>
            <w:tcW w:w="730" w:type="dxa"/>
            <w:tcBorders>
              <w:bottom w:val="single" w:sz="12" w:space="0" w:color="000000"/>
            </w:tcBorders>
            <w:shd w:val="clear" w:color="auto" w:fill="FFFFFF"/>
          </w:tcPr>
          <w:p w14:paraId="3E4AF9EE" w14:textId="77777777" w:rsidR="00B44408" w:rsidRDefault="00000000">
            <w:pPr>
              <w:spacing w:line="360" w:lineRule="auto"/>
              <w:ind w:firstLineChars="0" w:firstLine="0"/>
              <w:jc w:val="right"/>
              <w:rPr>
                <w:color w:val="000000"/>
              </w:rPr>
            </w:pPr>
            <w:r>
              <w:rPr>
                <w:color w:val="000000"/>
              </w:rPr>
              <w:t>0.13</w:t>
            </w:r>
          </w:p>
        </w:tc>
        <w:tc>
          <w:tcPr>
            <w:tcW w:w="730" w:type="dxa"/>
            <w:tcBorders>
              <w:bottom w:val="single" w:sz="12" w:space="0" w:color="000000"/>
            </w:tcBorders>
            <w:shd w:val="clear" w:color="auto" w:fill="FFFFFF"/>
          </w:tcPr>
          <w:p w14:paraId="5D6307AF" w14:textId="77777777" w:rsidR="00B44408" w:rsidRDefault="00000000">
            <w:pPr>
              <w:spacing w:line="360" w:lineRule="auto"/>
              <w:ind w:firstLineChars="0" w:firstLine="0"/>
              <w:jc w:val="right"/>
              <w:rPr>
                <w:color w:val="000000"/>
              </w:rPr>
            </w:pPr>
            <w:r>
              <w:rPr>
                <w:color w:val="000000"/>
              </w:rPr>
              <w:t>0.06</w:t>
            </w:r>
          </w:p>
        </w:tc>
        <w:tc>
          <w:tcPr>
            <w:tcW w:w="730" w:type="dxa"/>
            <w:tcBorders>
              <w:bottom w:val="single" w:sz="12" w:space="0" w:color="000000"/>
            </w:tcBorders>
            <w:shd w:val="clear" w:color="auto" w:fill="FFFFFF"/>
          </w:tcPr>
          <w:p w14:paraId="3B2AB7D1" w14:textId="77777777" w:rsidR="00B44408" w:rsidRDefault="00000000">
            <w:pPr>
              <w:spacing w:line="360" w:lineRule="auto"/>
              <w:ind w:firstLineChars="0" w:firstLine="0"/>
              <w:jc w:val="right"/>
              <w:rPr>
                <w:color w:val="000000"/>
              </w:rPr>
            </w:pPr>
            <w:r>
              <w:rPr>
                <w:color w:val="000000"/>
              </w:rPr>
              <w:t>0.09</w:t>
            </w:r>
          </w:p>
        </w:tc>
        <w:tc>
          <w:tcPr>
            <w:tcW w:w="730" w:type="dxa"/>
            <w:tcBorders>
              <w:bottom w:val="single" w:sz="12" w:space="0" w:color="000000"/>
            </w:tcBorders>
            <w:shd w:val="clear" w:color="auto" w:fill="FFFFFF"/>
          </w:tcPr>
          <w:p w14:paraId="70DA8E56" w14:textId="77777777" w:rsidR="00B44408" w:rsidRDefault="00000000">
            <w:pPr>
              <w:spacing w:line="360" w:lineRule="auto"/>
              <w:ind w:firstLineChars="0" w:firstLine="0"/>
              <w:jc w:val="right"/>
              <w:rPr>
                <w:color w:val="000000"/>
              </w:rPr>
            </w:pPr>
            <w:r>
              <w:rPr>
                <w:color w:val="000000"/>
              </w:rPr>
              <w:t>0.12</w:t>
            </w:r>
          </w:p>
        </w:tc>
        <w:tc>
          <w:tcPr>
            <w:tcW w:w="630" w:type="dxa"/>
            <w:tcBorders>
              <w:bottom w:val="single" w:sz="12" w:space="0" w:color="000000"/>
            </w:tcBorders>
            <w:shd w:val="clear" w:color="auto" w:fill="FFFFFF"/>
          </w:tcPr>
          <w:p w14:paraId="0B93690A" w14:textId="77777777" w:rsidR="00B44408" w:rsidRDefault="00000000">
            <w:pPr>
              <w:spacing w:line="360" w:lineRule="auto"/>
              <w:ind w:firstLineChars="0" w:firstLine="0"/>
              <w:jc w:val="right"/>
              <w:rPr>
                <w:color w:val="000000"/>
              </w:rPr>
            </w:pPr>
            <w:r>
              <w:rPr>
                <w:color w:val="000000"/>
              </w:rPr>
              <w:t>0.14</w:t>
            </w:r>
          </w:p>
        </w:tc>
        <w:tc>
          <w:tcPr>
            <w:tcW w:w="783" w:type="dxa"/>
            <w:tcBorders>
              <w:bottom w:val="single" w:sz="12" w:space="0" w:color="000000"/>
            </w:tcBorders>
            <w:shd w:val="clear" w:color="auto" w:fill="FFFFFF"/>
          </w:tcPr>
          <w:p w14:paraId="31315869" w14:textId="77777777" w:rsidR="00B44408" w:rsidRDefault="00000000">
            <w:pPr>
              <w:ind w:firstLineChars="100" w:firstLine="240"/>
              <w:rPr>
                <w:color w:val="000000"/>
              </w:rPr>
            </w:pPr>
            <w:r>
              <w:rPr>
                <w:rFonts w:hint="eastAsia"/>
                <w:color w:val="000000"/>
              </w:rPr>
              <w:t>0</w:t>
            </w:r>
            <w:r>
              <w:rPr>
                <w:color w:val="000000"/>
              </w:rPr>
              <w:t>.11</w:t>
            </w:r>
          </w:p>
        </w:tc>
      </w:tr>
    </w:tbl>
    <w:p w14:paraId="659D0E6B" w14:textId="77777777" w:rsidR="00B44408" w:rsidRDefault="00000000">
      <w:pPr>
        <w:spacing w:line="360" w:lineRule="auto"/>
        <w:ind w:firstLine="480"/>
      </w:pPr>
      <w:r>
        <w:rPr>
          <w:noProof/>
        </w:rPr>
        <w:drawing>
          <wp:inline distT="0" distB="0" distL="0" distR="0" wp14:anchorId="1C568FBA" wp14:editId="3FD49D93">
            <wp:extent cx="4572000" cy="27432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53F14F5" w14:textId="280E22F4" w:rsidR="00B44408" w:rsidRDefault="00000000">
      <w:pPr>
        <w:ind w:firstLine="480"/>
        <w:jc w:val="center"/>
        <w:rPr>
          <w:ins w:id="269" w:author="yang" w:date="2024-05-07T16:05:00Z"/>
          <w:rFonts w:ascii="黑体" w:eastAsia="黑体" w:hAnsi="黑体" w:cs="黑体"/>
        </w:rPr>
      </w:pPr>
      <w:r>
        <w:rPr>
          <w:rFonts w:ascii="黑体" w:eastAsia="黑体" w:hAnsi="黑体" w:cs="黑体" w:hint="eastAsia"/>
        </w:rPr>
        <w:t>图3.</w:t>
      </w:r>
      <w:ins w:id="270" w:author="yang" w:date="2024-05-07T17:07:00Z">
        <w:r w:rsidR="00605DE4">
          <w:rPr>
            <w:rFonts w:ascii="黑体" w:eastAsia="黑体" w:hAnsi="黑体" w:cs="黑体" w:hint="eastAsia"/>
          </w:rPr>
          <w:t>4</w:t>
        </w:r>
      </w:ins>
      <w:del w:id="271" w:author="yang" w:date="2024-05-07T17:07:00Z">
        <w:r w:rsidDel="00605DE4">
          <w:rPr>
            <w:rFonts w:ascii="黑体" w:eastAsia="黑体" w:hAnsi="黑体" w:cs="黑体" w:hint="eastAsia"/>
          </w:rPr>
          <w:delText>2</w:delText>
        </w:r>
      </w:del>
      <w:r>
        <w:rPr>
          <w:rFonts w:ascii="黑体" w:eastAsia="黑体" w:hAnsi="黑体" w:cs="黑体" w:hint="eastAsia"/>
        </w:rPr>
        <w:t xml:space="preserve"> </w:t>
      </w:r>
      <w:ins w:id="272" w:author="yang" w:date="2024-05-07T17:08:00Z">
        <w:r w:rsidR="00605DE4">
          <w:rPr>
            <w:rFonts w:ascii="黑体" w:eastAsia="黑体" w:hAnsi="黑体" w:cs="黑体" w:hint="eastAsia"/>
          </w:rPr>
          <w:t>五</w:t>
        </w:r>
      </w:ins>
      <w:del w:id="273" w:author="yang" w:date="2024-05-07T17:08:00Z">
        <w:r w:rsidDel="00605DE4">
          <w:rPr>
            <w:rFonts w:ascii="黑体" w:eastAsia="黑体" w:hAnsi="黑体" w:cs="黑体" w:hint="eastAsia"/>
          </w:rPr>
          <w:delText>三</w:delText>
        </w:r>
      </w:del>
      <w:r>
        <w:rPr>
          <w:rFonts w:ascii="黑体" w:eastAsia="黑体" w:hAnsi="黑体" w:cs="黑体" w:hint="eastAsia"/>
        </w:rPr>
        <w:t>种模型在9个场景下的</w:t>
      </w:r>
      <w:ins w:id="274" w:author="yang" w:date="2024-05-07T17:08:00Z">
        <w:r w:rsidR="00605DE4">
          <w:rPr>
            <w:rFonts w:ascii="黑体" w:eastAsia="黑体" w:hAnsi="黑体" w:cs="黑体" w:hint="eastAsia"/>
          </w:rPr>
          <w:t>LV实验</w:t>
        </w:r>
      </w:ins>
      <w:r>
        <w:rPr>
          <w:rFonts w:ascii="黑体" w:eastAsia="黑体" w:hAnsi="黑体" w:cs="黑体" w:hint="eastAsia"/>
        </w:rPr>
        <w:t>结果误差可视化图</w:t>
      </w:r>
    </w:p>
    <w:p w14:paraId="5877A2FB" w14:textId="531DFD06" w:rsidR="00990479" w:rsidRDefault="00990479" w:rsidP="00990479">
      <w:pPr>
        <w:pStyle w:val="3"/>
        <w:rPr>
          <w:ins w:id="275" w:author="yang" w:date="2024-05-07T16:05:00Z"/>
        </w:rPr>
      </w:pPr>
      <w:ins w:id="276" w:author="yang" w:date="2024-05-07T16:05:00Z">
        <w:r>
          <w:t>3</w:t>
        </w:r>
        <w:r>
          <w:rPr>
            <w:rFonts w:hint="eastAsia"/>
          </w:rPr>
          <w:t>.4.</w:t>
        </w:r>
        <w:r>
          <w:rPr>
            <w:rFonts w:hint="eastAsia"/>
          </w:rPr>
          <w:t xml:space="preserve">2 </w:t>
        </w:r>
        <w:r>
          <w:rPr>
            <w:rFonts w:hint="eastAsia"/>
          </w:rPr>
          <w:t xml:space="preserve"> </w:t>
        </w:r>
        <w:r>
          <w:rPr>
            <w:rFonts w:hint="eastAsia"/>
          </w:rPr>
          <w:t>GO</w:t>
        </w:r>
      </w:ins>
      <w:ins w:id="277" w:author="yang" w:date="2024-05-07T16:06:00Z">
        <w:r>
          <w:rPr>
            <w:rFonts w:hint="eastAsia"/>
          </w:rPr>
          <w:t>动力学</w:t>
        </w:r>
      </w:ins>
      <w:ins w:id="278" w:author="yang" w:date="2024-05-07T16:05:00Z">
        <w:r>
          <w:rPr>
            <w:rFonts w:hint="eastAsia"/>
          </w:rPr>
          <w:t>实验设置与结果</w:t>
        </w:r>
      </w:ins>
    </w:p>
    <w:p w14:paraId="12FCB681" w14:textId="581A2497" w:rsidR="00E07C8F" w:rsidRPr="008374E9" w:rsidRDefault="00E07C8F" w:rsidP="00E07C8F">
      <w:pPr>
        <w:spacing w:line="360" w:lineRule="auto"/>
        <w:ind w:firstLine="480"/>
        <w:rPr>
          <w:ins w:id="279" w:author="yang" w:date="2024-05-07T16:17:00Z"/>
          <w:rFonts w:ascii="Segoe UI" w:hAnsi="Segoe UI" w:cs="Segoe UI"/>
          <w:color w:val="0D0D0D"/>
          <w:shd w:val="clear" w:color="auto" w:fill="FFFFFF"/>
          <w:rPrChange w:id="280" w:author="yang" w:date="2024-05-07T16:18:00Z">
            <w:rPr>
              <w:ins w:id="281" w:author="yang" w:date="2024-05-07T16:17:00Z"/>
              <w:rFonts w:hAnsi="Cambria Math"/>
            </w:rPr>
          </w:rPrChange>
        </w:rPr>
      </w:pPr>
      <w:ins w:id="282" w:author="yang" w:date="2024-05-07T16:12:00Z">
        <w:r w:rsidRPr="008374E9">
          <w:rPr>
            <w:rFonts w:ascii="Segoe UI" w:hAnsi="Segoe UI" w:cs="Segoe UI" w:hint="eastAsia"/>
            <w:color w:val="0D0D0D"/>
            <w:shd w:val="clear" w:color="auto" w:fill="FFFFFF"/>
            <w:rPrChange w:id="283" w:author="yang" w:date="2024-05-07T16:18:00Z">
              <w:rPr>
                <w:rFonts w:hint="eastAsia"/>
              </w:rPr>
            </w:rPrChange>
          </w:rPr>
          <w:t>与</w:t>
        </w:r>
        <w:r w:rsidRPr="008374E9">
          <w:rPr>
            <w:rFonts w:ascii="Segoe UI" w:hAnsi="Segoe UI" w:cs="Segoe UI" w:hint="eastAsia"/>
            <w:color w:val="0D0D0D"/>
            <w:shd w:val="clear" w:color="auto" w:fill="FFFFFF"/>
            <w:rPrChange w:id="284" w:author="yang" w:date="2024-05-07T16:18:00Z">
              <w:rPr>
                <w:rFonts w:hint="eastAsia"/>
              </w:rPr>
            </w:rPrChange>
          </w:rPr>
          <w:t>LV</w:t>
        </w:r>
        <w:r w:rsidRPr="008374E9">
          <w:rPr>
            <w:rFonts w:ascii="Segoe UI" w:hAnsi="Segoe UI" w:cs="Segoe UI" w:hint="eastAsia"/>
            <w:color w:val="0D0D0D"/>
            <w:shd w:val="clear" w:color="auto" w:fill="FFFFFF"/>
            <w:rPrChange w:id="285" w:author="yang" w:date="2024-05-07T16:18:00Z">
              <w:rPr>
                <w:rFonts w:hint="eastAsia"/>
              </w:rPr>
            </w:rPrChange>
          </w:rPr>
          <w:t>模型</w:t>
        </w:r>
      </w:ins>
      <w:ins w:id="286" w:author="yang" w:date="2024-05-07T16:18:00Z">
        <w:r w:rsidR="008374E9" w:rsidRPr="008374E9">
          <w:rPr>
            <w:rFonts w:ascii="Segoe UI" w:hAnsi="Segoe UI" w:cs="Segoe UI" w:hint="eastAsia"/>
            <w:color w:val="0D0D0D"/>
            <w:shd w:val="clear" w:color="auto" w:fill="FFFFFF"/>
            <w:rPrChange w:id="287" w:author="yang" w:date="2024-05-07T16:18:00Z">
              <w:rPr>
                <w:rFonts w:hint="eastAsia"/>
              </w:rPr>
            </w:rPrChange>
          </w:rPr>
          <w:t>类似</w:t>
        </w:r>
      </w:ins>
      <w:ins w:id="288" w:author="yang" w:date="2024-05-07T16:12:00Z">
        <w:r w:rsidRPr="008374E9">
          <w:rPr>
            <w:rFonts w:ascii="Segoe UI" w:hAnsi="Segoe UI" w:cs="Segoe UI" w:hint="eastAsia"/>
            <w:color w:val="0D0D0D"/>
            <w:shd w:val="clear" w:color="auto" w:fill="FFFFFF"/>
            <w:rPrChange w:id="289" w:author="yang" w:date="2024-05-07T16:18:00Z">
              <w:rPr>
                <w:rFonts w:hint="eastAsia"/>
              </w:rPr>
            </w:rPrChange>
          </w:rPr>
          <w:t>，</w:t>
        </w:r>
      </w:ins>
      <w:ins w:id="290" w:author="yang" w:date="2024-05-07T16:13:00Z">
        <w:r w:rsidRPr="008374E9">
          <w:rPr>
            <w:rFonts w:ascii="Segoe UI" w:hAnsi="Segoe UI" w:cs="Segoe UI" w:hint="eastAsia"/>
            <w:color w:val="0D0D0D"/>
            <w:shd w:val="clear" w:color="auto" w:fill="FFFFFF"/>
            <w:rPrChange w:id="291" w:author="yang" w:date="2024-05-07T16:18:00Z">
              <w:rPr>
                <w:rFonts w:hint="eastAsia"/>
              </w:rPr>
            </w:rPrChange>
          </w:rPr>
          <w:t>糖酵解振子</w:t>
        </w:r>
        <w:r w:rsidRPr="008374E9">
          <w:rPr>
            <w:rFonts w:cs="Times New Roman"/>
            <w:color w:val="0D0D0D"/>
            <w:shd w:val="clear" w:color="auto" w:fill="FFFFFF"/>
            <w:rPrChange w:id="292" w:author="yang" w:date="2024-05-07T16:19:00Z">
              <w:rPr>
                <w:rFonts w:hint="eastAsia"/>
              </w:rPr>
            </w:rPrChange>
          </w:rPr>
          <w:t>(</w:t>
        </w:r>
        <w:r w:rsidRPr="008374E9">
          <w:rPr>
            <w:rFonts w:cs="Times New Roman"/>
            <w:color w:val="0D0D0D"/>
            <w:shd w:val="clear" w:color="auto" w:fill="FFFFFF"/>
            <w:rPrChange w:id="293" w:author="yang" w:date="2024-05-07T16:19:00Z">
              <w:rPr>
                <w:rFonts w:ascii="Helvetica Neue" w:hAnsi="Helvetica Neue" w:hint="eastAsia"/>
                <w:color w:val="333333"/>
                <w:sz w:val="21"/>
                <w:szCs w:val="21"/>
                <w:shd w:val="clear" w:color="auto" w:fill="FFFFFF"/>
              </w:rPr>
            </w:rPrChange>
          </w:rPr>
          <w:t>G</w:t>
        </w:r>
        <w:r w:rsidRPr="008374E9">
          <w:rPr>
            <w:rFonts w:cs="Times New Roman"/>
            <w:color w:val="0D0D0D"/>
            <w:shd w:val="clear" w:color="auto" w:fill="FFFFFF"/>
            <w:rPrChange w:id="294" w:author="yang" w:date="2024-05-07T16:19:00Z">
              <w:rPr>
                <w:rFonts w:ascii="Helvetica Neue" w:hAnsi="Helvetica Neue"/>
                <w:color w:val="333333"/>
                <w:sz w:val="21"/>
                <w:szCs w:val="21"/>
                <w:shd w:val="clear" w:color="auto" w:fill="FFFFFF"/>
              </w:rPr>
            </w:rPrChange>
          </w:rPr>
          <w:t xml:space="preserve">lycolytic </w:t>
        </w:r>
        <w:r w:rsidRPr="008374E9">
          <w:rPr>
            <w:rFonts w:cs="Times New Roman"/>
            <w:color w:val="0D0D0D"/>
            <w:shd w:val="clear" w:color="auto" w:fill="FFFFFF"/>
            <w:rPrChange w:id="295" w:author="yang" w:date="2024-05-07T16:19:00Z">
              <w:rPr>
                <w:rFonts w:ascii="Helvetica Neue" w:hAnsi="Helvetica Neue" w:hint="eastAsia"/>
                <w:color w:val="333333"/>
                <w:sz w:val="21"/>
                <w:szCs w:val="21"/>
                <w:shd w:val="clear" w:color="auto" w:fill="FFFFFF"/>
              </w:rPr>
            </w:rPrChange>
          </w:rPr>
          <w:t>O</w:t>
        </w:r>
        <w:r w:rsidRPr="008374E9">
          <w:rPr>
            <w:rFonts w:cs="Times New Roman"/>
            <w:color w:val="0D0D0D"/>
            <w:shd w:val="clear" w:color="auto" w:fill="FFFFFF"/>
            <w:rPrChange w:id="296" w:author="yang" w:date="2024-05-07T16:19:00Z">
              <w:rPr>
                <w:rFonts w:ascii="Helvetica Neue" w:hAnsi="Helvetica Neue"/>
                <w:color w:val="333333"/>
                <w:sz w:val="21"/>
                <w:szCs w:val="21"/>
                <w:shd w:val="clear" w:color="auto" w:fill="FFFFFF"/>
              </w:rPr>
            </w:rPrChange>
          </w:rPr>
          <w:t>scillator</w:t>
        </w:r>
        <w:r w:rsidRPr="008374E9">
          <w:rPr>
            <w:rFonts w:cs="Times New Roman"/>
            <w:color w:val="0D0D0D"/>
            <w:shd w:val="clear" w:color="auto" w:fill="FFFFFF"/>
            <w:rPrChange w:id="297" w:author="yang" w:date="2024-05-07T16:19:00Z">
              <w:rPr>
                <w:rFonts w:ascii="Helvetica Neue" w:hAnsi="Helvetica Neue" w:hint="eastAsia"/>
                <w:color w:val="333333"/>
                <w:sz w:val="21"/>
                <w:szCs w:val="21"/>
                <w:shd w:val="clear" w:color="auto" w:fill="FFFFFF"/>
              </w:rPr>
            </w:rPrChange>
          </w:rPr>
          <w:t>,GO</w:t>
        </w:r>
        <w:r w:rsidRPr="008374E9">
          <w:rPr>
            <w:rFonts w:cs="Times New Roman"/>
            <w:color w:val="0D0D0D"/>
            <w:shd w:val="clear" w:color="auto" w:fill="FFFFFF"/>
            <w:rPrChange w:id="298" w:author="yang" w:date="2024-05-07T16:19:00Z">
              <w:rPr>
                <w:rFonts w:hint="eastAsia"/>
              </w:rPr>
            </w:rPrChange>
          </w:rPr>
          <w:t>)</w:t>
        </w:r>
      </w:ins>
      <w:ins w:id="299" w:author="yang" w:date="2024-05-07T16:12:00Z">
        <w:r w:rsidRPr="008374E9">
          <w:rPr>
            <w:rFonts w:ascii="Segoe UI" w:hAnsi="Segoe UI" w:cs="Segoe UI" w:hint="eastAsia"/>
            <w:color w:val="0D0D0D"/>
            <w:shd w:val="clear" w:color="auto" w:fill="FFFFFF"/>
            <w:rPrChange w:id="300" w:author="yang" w:date="2024-05-07T16:18:00Z">
              <w:rPr>
                <w:rFonts w:hint="eastAsia"/>
              </w:rPr>
            </w:rPrChange>
          </w:rPr>
          <w:t>也是一种动力学模型</w:t>
        </w:r>
      </w:ins>
      <w:ins w:id="301" w:author="yang" w:date="2024-05-07T16:17:00Z">
        <w:r w:rsidRPr="008374E9">
          <w:rPr>
            <w:rFonts w:ascii="Segoe UI" w:hAnsi="Segoe UI" w:cs="Segoe UI"/>
            <w:color w:val="0D0D0D"/>
            <w:shd w:val="clear" w:color="auto" w:fill="FFFFFF"/>
            <w:rPrChange w:id="302" w:author="yang" w:date="2024-05-07T16:18:00Z">
              <w:rPr>
                <w:rFonts w:hAnsi="Cambria Math"/>
              </w:rPr>
            </w:rPrChange>
          </w:rPr>
          <w:t>，</w:t>
        </w:r>
        <w:r w:rsidRPr="008374E9">
          <w:rPr>
            <w:rFonts w:ascii="Segoe UI" w:hAnsi="Segoe UI" w:cs="Segoe UI" w:hint="eastAsia"/>
            <w:color w:val="0D0D0D"/>
            <w:shd w:val="clear" w:color="auto" w:fill="FFFFFF"/>
            <w:rPrChange w:id="303" w:author="yang" w:date="2024-05-07T16:18:00Z">
              <w:rPr>
                <w:rFonts w:hAnsi="Cambria Math" w:hint="eastAsia"/>
              </w:rPr>
            </w:rPrChange>
          </w:rPr>
          <w:t>其</w:t>
        </w:r>
        <w:r w:rsidRPr="008374E9">
          <w:rPr>
            <w:rFonts w:ascii="Segoe UI" w:hAnsi="Segoe UI" w:cs="Segoe UI"/>
            <w:color w:val="0D0D0D"/>
            <w:shd w:val="clear" w:color="auto" w:fill="FFFFFF"/>
            <w:rPrChange w:id="304" w:author="yang" w:date="2024-05-07T16:18:00Z">
              <w:rPr>
                <w:rFonts w:hAnsi="Cambria Math"/>
              </w:rPr>
            </w:rPrChange>
          </w:rPr>
          <w:t>模型由两个微分方程组成</w:t>
        </w:r>
        <w:r w:rsidRPr="008374E9">
          <w:rPr>
            <w:rFonts w:ascii="Segoe UI" w:hAnsi="Segoe UI" w:cs="Segoe UI" w:hint="eastAsia"/>
            <w:color w:val="0D0D0D"/>
            <w:shd w:val="clear" w:color="auto" w:fill="FFFFFF"/>
            <w:rPrChange w:id="305" w:author="yang" w:date="2024-05-07T16:18:00Z">
              <w:rPr>
                <w:rFonts w:hAnsi="Cambria Math" w:hint="eastAsia"/>
              </w:rPr>
            </w:rPrChange>
          </w:rPr>
          <w:t>：</w:t>
        </w:r>
      </w:ins>
    </w:p>
    <w:p w14:paraId="03F2236C" w14:textId="2C620856" w:rsidR="00E07C8F" w:rsidRDefault="00E07C8F" w:rsidP="00E07C8F">
      <w:pPr>
        <w:pStyle w:val="af6"/>
        <w:ind w:left="1920" w:firstLine="480"/>
        <w:jc w:val="center"/>
        <w:rPr>
          <w:ins w:id="306" w:author="yang" w:date="2024-05-07T16:17:00Z"/>
          <w:rFonts w:hint="default"/>
        </w:rPr>
      </w:pPr>
      <w:ins w:id="307" w:author="yang" w:date="2024-05-07T16:17:00Z">
        <w:r>
          <w:rPr>
            <w:rFonts w:hAnsi="Cambria Math"/>
          </w:rPr>
          <w:t xml:space="preserve">        </w:t>
        </w:r>
      </w:ins>
      <m:oMath>
        <m:f>
          <m:fPr>
            <m:ctrlPr>
              <w:ins w:id="308" w:author="yang" w:date="2024-05-07T16:17:00Z">
                <w:rPr>
                  <w:rFonts w:ascii="Cambria Math" w:hAnsi="Cambria Math"/>
                </w:rPr>
              </w:ins>
            </m:ctrlPr>
          </m:fPr>
          <m:num>
            <m:r>
              <w:ins w:id="309" w:author="yang" w:date="2024-05-07T16:17:00Z">
                <m:rPr>
                  <m:sty m:val="p"/>
                </m:rPr>
                <w:rPr>
                  <w:rFonts w:ascii="Cambria Math" w:hAnsi="Cambria Math"/>
                </w:rPr>
                <m:t>dx</m:t>
              </w:ins>
            </m:r>
          </m:num>
          <m:den>
            <m:r>
              <w:ins w:id="310" w:author="yang" w:date="2024-05-07T16:17:00Z">
                <m:rPr>
                  <m:sty m:val="p"/>
                </m:rPr>
                <w:rPr>
                  <w:rFonts w:ascii="Cambria Math" w:hAnsi="Cambria Math"/>
                </w:rPr>
                <m:t>dt</m:t>
              </w:ins>
            </m:r>
          </m:den>
        </m:f>
        <m:r>
          <w:ins w:id="311" w:author="yang" w:date="2024-05-07T16:17:00Z">
            <m:rPr>
              <m:sty m:val="p"/>
            </m:rPr>
            <w:rPr>
              <w:rFonts w:ascii="Cambria Math" w:hAnsi="Cambria Math"/>
            </w:rPr>
            <m:t>=</m:t>
          </w:ins>
        </m:r>
        <m:r>
          <w:ins w:id="312" w:author="yang" w:date="2024-05-07T16:19:00Z">
            <m:rPr>
              <m:sty m:val="p"/>
            </m:rPr>
            <w:rPr>
              <w:rFonts w:ascii="Cambria Math" w:hAnsi="Cambria Math" w:hint="default"/>
            </w:rPr>
            <m:t>-</m:t>
          </w:ins>
        </m:r>
        <m:r>
          <w:ins w:id="313" w:author="yang" w:date="2024-05-07T16:17:00Z">
            <m:rPr>
              <m:sty m:val="p"/>
            </m:rPr>
            <w:rPr>
              <w:rFonts w:ascii="Cambria Math" w:hAnsi="Cambria Math"/>
            </w:rPr>
            <m:t>x</m:t>
          </w:ins>
        </m:r>
        <m:r>
          <w:ins w:id="314" w:author="yang" w:date="2024-05-07T16:19:00Z">
            <m:rPr>
              <m:sty m:val="p"/>
            </m:rPr>
            <w:rPr>
              <w:rFonts w:ascii="Cambria Math" w:hAnsi="Cambria Math" w:cs="Cambria Math" w:hint="default"/>
            </w:rPr>
            <m:t>+</m:t>
          </w:ins>
        </m:r>
        <m:r>
          <w:ins w:id="315" w:author="yang" w:date="2024-05-07T16:20:00Z">
            <m:rPr>
              <m:sty m:val="p"/>
            </m:rPr>
            <w:rPr>
              <w:rFonts w:ascii="Cambria Math" w:hAnsi="Cambria Math" w:cs="Cambria Math" w:hint="default"/>
            </w:rPr>
            <m:t>α</m:t>
          </w:ins>
        </m:r>
        <m:r>
          <w:ins w:id="316" w:author="yang" w:date="2024-05-07T16:17:00Z">
            <m:rPr>
              <m:sty m:val="p"/>
            </m:rPr>
            <w:rPr>
              <w:rFonts w:ascii="Cambria Math" w:hAnsi="Cambria Math"/>
            </w:rPr>
            <m:t>y</m:t>
          </w:ins>
        </m:r>
        <m:r>
          <w:ins w:id="317" w:author="yang" w:date="2024-05-07T16:21:00Z">
            <m:rPr>
              <m:sty m:val="p"/>
            </m:rPr>
            <w:rPr>
              <w:rFonts w:ascii="Cambria Math" w:hAnsi="Cambria Math" w:hint="default"/>
            </w:rPr>
            <m:t>+</m:t>
          </w:ins>
        </m:r>
        <m:sSup>
          <m:sSupPr>
            <m:ctrlPr>
              <w:ins w:id="318" w:author="yang" w:date="2024-05-07T16:21:00Z">
                <w:rPr>
                  <w:rFonts w:ascii="Cambria Math" w:hAnsi="Cambria Math" w:hint="default"/>
                  <w:i/>
                </w:rPr>
              </w:ins>
            </m:ctrlPr>
          </m:sSupPr>
          <m:e>
            <m:r>
              <w:ins w:id="319" w:author="yang" w:date="2024-05-07T16:21:00Z">
                <w:rPr>
                  <w:rFonts w:ascii="Cambria Math" w:hAnsi="Cambria Math"/>
                </w:rPr>
                <m:t>x</m:t>
              </w:ins>
            </m:r>
          </m:e>
          <m:sup>
            <m:r>
              <w:ins w:id="320" w:author="yang" w:date="2024-05-07T16:21:00Z">
                <w:rPr>
                  <w:rFonts w:ascii="Cambria Math" w:hAnsi="Cambria Math"/>
                </w:rPr>
                <m:t>2</m:t>
              </w:ins>
            </m:r>
          </m:sup>
        </m:sSup>
        <m:r>
          <w:ins w:id="321" w:author="yang" w:date="2024-05-07T16:21:00Z">
            <w:rPr>
              <w:rFonts w:ascii="Cambria Math" w:hAnsi="Cambria Math" w:hint="default"/>
            </w:rPr>
            <m:t>y</m:t>
          </w:ins>
        </m:r>
      </m:oMath>
      <w:ins w:id="322" w:author="yang" w:date="2024-05-07T16:17:00Z">
        <w:r>
          <w:tab/>
          <w:t>(3.</w:t>
        </w:r>
      </w:ins>
      <w:ins w:id="323" w:author="yang" w:date="2024-05-07T16:22:00Z">
        <w:r w:rsidR="00F0475A">
          <w:t>3</w:t>
        </w:r>
      </w:ins>
      <w:ins w:id="324" w:author="yang" w:date="2024-05-07T16:17:00Z">
        <w:r>
          <w:t>)</w:t>
        </w:r>
      </w:ins>
    </w:p>
    <w:p w14:paraId="7B458E51" w14:textId="39D06451" w:rsidR="00E07C8F" w:rsidRDefault="00E07C8F" w:rsidP="00E07C8F">
      <w:pPr>
        <w:pStyle w:val="af6"/>
        <w:ind w:left="1920" w:firstLineChars="600" w:firstLine="1440"/>
        <w:rPr>
          <w:ins w:id="325" w:author="yang" w:date="2024-05-07T16:23:00Z"/>
          <w:rFonts w:hint="default"/>
        </w:rPr>
      </w:pPr>
      <m:oMath>
        <m:f>
          <m:fPr>
            <m:ctrlPr>
              <w:ins w:id="326" w:author="yang" w:date="2024-05-07T16:17:00Z">
                <w:rPr>
                  <w:rFonts w:ascii="Cambria Math" w:hAnsi="Cambria Math"/>
                </w:rPr>
              </w:ins>
            </m:ctrlPr>
          </m:fPr>
          <m:num>
            <m:r>
              <w:ins w:id="327" w:author="yang" w:date="2024-05-07T16:17:00Z">
                <m:rPr>
                  <m:sty m:val="p"/>
                </m:rPr>
                <w:rPr>
                  <w:rFonts w:ascii="Cambria Math" w:hAnsi="Cambria Math"/>
                </w:rPr>
                <m:t>dy</m:t>
              </w:ins>
            </m:r>
          </m:num>
          <m:den>
            <m:r>
              <w:ins w:id="328" w:author="yang" w:date="2024-05-07T16:17:00Z">
                <m:rPr>
                  <m:sty m:val="p"/>
                </m:rPr>
                <w:rPr>
                  <w:rFonts w:ascii="Cambria Math" w:hAnsi="Cambria Math"/>
                </w:rPr>
                <m:t>dt</m:t>
              </w:ins>
            </m:r>
          </m:den>
        </m:f>
        <m:r>
          <w:ins w:id="329" w:author="yang" w:date="2024-05-07T16:17:00Z">
            <m:rPr>
              <m:sty m:val="p"/>
            </m:rPr>
            <w:rPr>
              <w:rFonts w:ascii="Cambria Math" w:hAnsi="Cambria Math"/>
            </w:rPr>
            <m:t>=</m:t>
          </w:ins>
        </m:r>
        <m:r>
          <w:ins w:id="330" w:author="yang" w:date="2024-05-07T16:21:00Z">
            <m:rPr>
              <m:sty m:val="p"/>
            </m:rPr>
            <w:rPr>
              <w:rFonts w:ascii="Cambria Math" w:hAnsi="Cambria Math" w:hint="default"/>
            </w:rPr>
            <m:t>β</m:t>
          </w:ins>
        </m:r>
        <m:r>
          <w:ins w:id="331" w:author="yang" w:date="2024-05-07T16:17:00Z">
            <m:rPr>
              <m:sty m:val="p"/>
            </m:rPr>
            <w:rPr>
              <w:rFonts w:ascii="Cambria Math" w:hAnsi="Cambria Math" w:cs="Cambria Math" w:hint="default"/>
            </w:rPr>
            <m:t>-</m:t>
          </w:ins>
        </m:r>
        <m:r>
          <w:ins w:id="332" w:author="yang" w:date="2024-05-07T16:22:00Z">
            <m:rPr>
              <m:sty m:val="p"/>
            </m:rPr>
            <w:rPr>
              <w:rFonts w:ascii="Cambria Math" w:hAnsi="Cambria Math" w:hint="default"/>
            </w:rPr>
            <m:t>α</m:t>
          </w:ins>
        </m:r>
        <m:r>
          <w:ins w:id="333" w:author="yang" w:date="2024-05-07T16:17:00Z">
            <m:rPr>
              <m:sty m:val="p"/>
            </m:rPr>
            <w:rPr>
              <w:rFonts w:ascii="Cambria Math" w:hAnsi="Cambria Math"/>
            </w:rPr>
            <m:t>y</m:t>
          </w:ins>
        </m:r>
        <m:r>
          <w:ins w:id="334" w:author="yang" w:date="2024-05-07T16:22:00Z">
            <m:rPr>
              <m:sty m:val="p"/>
            </m:rPr>
            <w:rPr>
              <w:rFonts w:ascii="Cambria Math" w:hAnsi="Cambria Math" w:hint="default"/>
            </w:rPr>
            <m:t>-</m:t>
          </w:ins>
        </m:r>
        <m:sSup>
          <m:sSupPr>
            <m:ctrlPr>
              <w:ins w:id="335" w:author="yang" w:date="2024-05-07T16:22:00Z">
                <w:rPr>
                  <w:rFonts w:ascii="Cambria Math" w:hAnsi="Cambria Math" w:hint="default"/>
                  <w:i/>
                </w:rPr>
              </w:ins>
            </m:ctrlPr>
          </m:sSupPr>
          <m:e>
            <m:r>
              <w:ins w:id="336" w:author="yang" w:date="2024-05-07T16:22:00Z">
                <w:rPr>
                  <w:rFonts w:ascii="Cambria Math" w:hAnsi="Cambria Math"/>
                </w:rPr>
                <m:t>x</m:t>
              </w:ins>
            </m:r>
          </m:e>
          <m:sup>
            <m:r>
              <w:ins w:id="337" w:author="yang" w:date="2024-05-07T16:22:00Z">
                <w:rPr>
                  <w:rFonts w:ascii="Cambria Math" w:hAnsi="Cambria Math"/>
                </w:rPr>
                <m:t>2</m:t>
              </w:ins>
            </m:r>
          </m:sup>
        </m:sSup>
        <m:r>
          <w:ins w:id="338" w:author="yang" w:date="2024-05-07T16:22:00Z">
            <w:rPr>
              <w:rFonts w:ascii="Cambria Math" w:hAnsi="Cambria Math" w:hint="default"/>
            </w:rPr>
            <m:t>y</m:t>
          </w:ins>
        </m:r>
      </m:oMath>
      <w:ins w:id="339" w:author="yang" w:date="2024-05-07T16:17:00Z">
        <w:r>
          <w:tab/>
          <w:t>(3.</w:t>
        </w:r>
      </w:ins>
      <w:ins w:id="340" w:author="yang" w:date="2024-05-07T16:22:00Z">
        <w:r w:rsidR="00F0475A">
          <w:t>3</w:t>
        </w:r>
      </w:ins>
      <w:ins w:id="341" w:author="yang" w:date="2024-05-07T16:17:00Z">
        <w:r>
          <w:t>)</w:t>
        </w:r>
      </w:ins>
    </w:p>
    <w:p w14:paraId="2CDCAF6D" w14:textId="48B651F2" w:rsidR="00F0475A" w:rsidRDefault="00F0475A" w:rsidP="00F0475A">
      <w:pPr>
        <w:ind w:firstLineChars="0" w:firstLine="480"/>
        <w:rPr>
          <w:ins w:id="342" w:author="yang" w:date="2024-05-07T16:25:00Z"/>
        </w:rPr>
      </w:pPr>
      <w:ins w:id="343" w:author="yang" w:date="2024-05-07T16:23:00Z">
        <w:r>
          <w:rPr>
            <w:rFonts w:hint="eastAsia"/>
          </w:rPr>
          <w:t>与</w:t>
        </w:r>
        <w:r>
          <w:rPr>
            <w:rFonts w:hint="eastAsia"/>
          </w:rPr>
          <w:t>3.4</w:t>
        </w:r>
      </w:ins>
      <w:ins w:id="344" w:author="yang" w:date="2024-05-07T16:24:00Z">
        <w:r>
          <w:rPr>
            <w:rFonts w:hint="eastAsia"/>
          </w:rPr>
          <w:t>.</w:t>
        </w:r>
      </w:ins>
      <w:ins w:id="345" w:author="yang" w:date="2024-05-07T16:23:00Z">
        <w:r>
          <w:rPr>
            <w:rFonts w:hint="eastAsia"/>
          </w:rPr>
          <w:t>1.</w:t>
        </w:r>
        <w:r>
          <w:rPr>
            <w:rFonts w:hint="eastAsia"/>
          </w:rPr>
          <w:t>节</w:t>
        </w:r>
      </w:ins>
      <w:ins w:id="346" w:author="yang" w:date="2024-05-07T16:24:00Z">
        <w:r>
          <w:rPr>
            <w:rFonts w:hint="eastAsia"/>
          </w:rPr>
          <w:t>相同，</w:t>
        </w:r>
      </w:ins>
      <w:ins w:id="347" w:author="yang" w:date="2024-05-07T16:23:00Z">
        <w:r>
          <w:rPr>
            <w:rFonts w:hint="eastAsia"/>
          </w:rPr>
          <w:t>为了</w:t>
        </w:r>
      </w:ins>
      <w:ins w:id="348" w:author="yang" w:date="2024-05-07T16:24:00Z">
        <w:r>
          <w:rPr>
            <w:rFonts w:hint="eastAsia"/>
          </w:rPr>
          <w:t>验证</w:t>
        </w:r>
      </w:ins>
      <w:ins w:id="349" w:author="yang" w:date="2024-05-07T16:23:00Z">
        <w:r>
          <w:rPr>
            <w:rFonts w:hint="eastAsia"/>
          </w:rPr>
          <w:t>模型对于跨环境学习的能力，</w:t>
        </w:r>
      </w:ins>
      <w:ins w:id="350" w:author="yang" w:date="2024-05-07T16:24:00Z">
        <w:r>
          <w:rPr>
            <w:rFonts w:hint="eastAsia"/>
          </w:rPr>
          <w:t>本小节</w:t>
        </w:r>
      </w:ins>
      <w:ins w:id="351" w:author="yang" w:date="2024-05-07T16:23:00Z">
        <w:r>
          <w:rPr>
            <w:rFonts w:hint="eastAsia"/>
          </w:rPr>
          <w:t>针对</w:t>
        </w:r>
      </w:ins>
      <w:ins w:id="352" w:author="yang" w:date="2024-05-07T16:24:00Z">
        <w:r>
          <w:rPr>
            <w:rFonts w:hint="eastAsia"/>
          </w:rPr>
          <w:t>GO</w:t>
        </w:r>
      </w:ins>
      <w:ins w:id="353" w:author="yang" w:date="2024-05-07T16:23:00Z">
        <w:r>
          <w:rPr>
            <w:rFonts w:hint="eastAsia"/>
          </w:rPr>
          <w:t>模型</w:t>
        </w:r>
      </w:ins>
      <w:ins w:id="354" w:author="yang" w:date="2024-05-07T16:24:00Z">
        <w:r>
          <w:rPr>
            <w:rFonts w:hint="eastAsia"/>
          </w:rPr>
          <w:t>同样</w:t>
        </w:r>
      </w:ins>
      <w:ins w:id="355" w:author="yang" w:date="2024-05-07T16:23:00Z">
        <w:r>
          <w:rPr>
            <w:rFonts w:hint="eastAsia"/>
          </w:rPr>
          <w:t>设置了</w:t>
        </w:r>
        <w:r>
          <w:rPr>
            <w:rFonts w:hint="eastAsia"/>
          </w:rPr>
          <w:t>9</w:t>
        </w:r>
        <w:r>
          <w:rPr>
            <w:rFonts w:hint="eastAsia"/>
          </w:rPr>
          <w:t>组不同的模型参数，即设置</w:t>
        </w:r>
        <w:r>
          <w:rPr>
            <w:rFonts w:hint="eastAsia"/>
          </w:rPr>
          <w:t>9</w:t>
        </w:r>
        <w:r>
          <w:rPr>
            <w:rFonts w:hint="eastAsia"/>
          </w:rPr>
          <w:t>个不同的场景进行训练，每种场景模型的</w:t>
        </w:r>
      </w:ins>
      <w:ins w:id="356" w:author="yang" w:date="2024-05-07T16:24:00Z">
        <w:r>
          <w:rPr>
            <w:rFonts w:hint="eastAsia"/>
          </w:rPr>
          <w:t>两个</w:t>
        </w:r>
      </w:ins>
      <w:ins w:id="357" w:author="yang" w:date="2024-05-07T16:23:00Z">
        <w:r>
          <w:rPr>
            <w:rFonts w:hint="eastAsia"/>
          </w:rPr>
          <w:t>参数在</w:t>
        </w:r>
        <w:r>
          <w:rPr>
            <w:rFonts w:hint="eastAsia"/>
          </w:rPr>
          <w:t>[</w:t>
        </w:r>
        <w:r>
          <w:t>0,1]</w:t>
        </w:r>
        <w:r>
          <w:rPr>
            <w:rFonts w:hint="eastAsia"/>
          </w:rPr>
          <w:t>区间内随机采样，每个场景参数取值见下表：</w:t>
        </w:r>
      </w:ins>
    </w:p>
    <w:p w14:paraId="6E5D3B9F" w14:textId="1BFBC75A" w:rsidR="00F0475A" w:rsidRDefault="00F0475A" w:rsidP="00F0475A">
      <w:pPr>
        <w:ind w:firstLineChars="0" w:firstLine="480"/>
        <w:jc w:val="center"/>
        <w:rPr>
          <w:ins w:id="358" w:author="yang" w:date="2024-05-07T16:25:00Z"/>
        </w:rPr>
      </w:pPr>
      <w:ins w:id="359" w:author="yang" w:date="2024-05-07T16:25:00Z">
        <w:r>
          <w:rPr>
            <w:rFonts w:ascii="黑体" w:eastAsia="黑体" w:hAnsi="黑体" w:hint="eastAsia"/>
            <w:color w:val="000000" w:themeColor="text1"/>
          </w:rPr>
          <w:t>表</w:t>
        </w:r>
        <w:r>
          <w:rPr>
            <w:rFonts w:eastAsia="黑体" w:cs="Times New Roman" w:hint="eastAsia"/>
            <w:color w:val="000000" w:themeColor="text1"/>
          </w:rPr>
          <w:t>3</w:t>
        </w:r>
        <w:r>
          <w:rPr>
            <w:rFonts w:eastAsia="黑体" w:cs="Times New Roman"/>
            <w:color w:val="000000" w:themeColor="text1"/>
          </w:rPr>
          <w:t>.</w:t>
        </w:r>
      </w:ins>
      <w:ins w:id="360" w:author="yang" w:date="2024-05-07T16:36:00Z">
        <w:r w:rsidR="0057216B">
          <w:rPr>
            <w:rFonts w:eastAsia="黑体" w:cs="Times New Roman" w:hint="eastAsia"/>
            <w:color w:val="000000" w:themeColor="text1"/>
          </w:rPr>
          <w:t>3</w:t>
        </w:r>
      </w:ins>
      <w:ins w:id="361" w:author="yang" w:date="2024-05-07T16:25:00Z">
        <w:r>
          <w:rPr>
            <w:rFonts w:eastAsia="黑体" w:cs="Times New Roman"/>
            <w:color w:val="000000" w:themeColor="text1"/>
          </w:rPr>
          <w:t xml:space="preserve"> </w:t>
        </w:r>
      </w:ins>
      <w:ins w:id="362" w:author="yang" w:date="2024-05-07T16:36:00Z">
        <w:r w:rsidR="0057216B">
          <w:rPr>
            <w:rFonts w:ascii="黑体" w:eastAsia="黑体" w:hAnsi="黑体" w:hint="eastAsia"/>
            <w:color w:val="000000" w:themeColor="text1"/>
          </w:rPr>
          <w:t>GO</w:t>
        </w:r>
      </w:ins>
      <w:ins w:id="363" w:author="yang" w:date="2024-05-07T16:25:00Z">
        <w:r>
          <w:rPr>
            <w:rFonts w:ascii="黑体" w:eastAsia="黑体" w:hAnsi="黑体" w:hint="eastAsia"/>
            <w:color w:val="000000" w:themeColor="text1"/>
          </w:rPr>
          <w:t>模型</w:t>
        </w:r>
        <w:r>
          <w:rPr>
            <w:rFonts w:ascii="黑体" w:eastAsia="黑体" w:hAnsi="黑体"/>
            <w:color w:val="000000" w:themeColor="text1"/>
          </w:rPr>
          <w:t>9</w:t>
        </w:r>
        <w:r>
          <w:rPr>
            <w:rFonts w:ascii="黑体" w:eastAsia="黑体" w:hAnsi="黑体" w:hint="eastAsia"/>
            <w:color w:val="000000" w:themeColor="text1"/>
          </w:rPr>
          <w:t>个场景下四种模型参数取值表</w:t>
        </w:r>
      </w:ins>
    </w:p>
    <w:tbl>
      <w:tblPr>
        <w:tblStyle w:val="af"/>
        <w:tblW w:w="0" w:type="auto"/>
        <w:tblLook w:val="04A0" w:firstRow="1" w:lastRow="0" w:firstColumn="1" w:lastColumn="0" w:noHBand="0" w:noVBand="1"/>
      </w:tblPr>
      <w:tblGrid>
        <w:gridCol w:w="829"/>
        <w:gridCol w:w="829"/>
        <w:gridCol w:w="829"/>
        <w:gridCol w:w="829"/>
        <w:gridCol w:w="830"/>
        <w:gridCol w:w="830"/>
        <w:gridCol w:w="830"/>
        <w:gridCol w:w="830"/>
        <w:gridCol w:w="830"/>
        <w:gridCol w:w="636"/>
        <w:gridCol w:w="180"/>
        <w:tblGridChange w:id="364">
          <w:tblGrid>
            <w:gridCol w:w="829"/>
            <w:gridCol w:w="829"/>
            <w:gridCol w:w="829"/>
            <w:gridCol w:w="829"/>
            <w:gridCol w:w="830"/>
            <w:gridCol w:w="830"/>
            <w:gridCol w:w="830"/>
            <w:gridCol w:w="830"/>
            <w:gridCol w:w="830"/>
            <w:gridCol w:w="636"/>
            <w:gridCol w:w="180"/>
          </w:tblGrid>
        </w:tblGridChange>
      </w:tblGrid>
      <w:tr w:rsidR="00605DE4" w14:paraId="6801617F" w14:textId="77777777" w:rsidTr="00F55AAB">
        <w:trPr>
          <w:ins w:id="365" w:author="yang" w:date="2024-05-07T16:25:00Z"/>
        </w:trPr>
        <w:tc>
          <w:tcPr>
            <w:tcW w:w="829" w:type="dxa"/>
            <w:tcBorders>
              <w:top w:val="single" w:sz="12" w:space="0" w:color="000000"/>
              <w:left w:val="nil"/>
              <w:bottom w:val="single" w:sz="4" w:space="0" w:color="000000"/>
              <w:right w:val="nil"/>
              <w:tl2br w:val="nil"/>
            </w:tcBorders>
            <w:shd w:val="clear" w:color="auto" w:fill="FFFFFF"/>
          </w:tcPr>
          <w:p w14:paraId="09C54404" w14:textId="77777777" w:rsidR="00F0475A" w:rsidRDefault="00F0475A" w:rsidP="002C5FD0">
            <w:pPr>
              <w:ind w:firstLineChars="0" w:firstLine="0"/>
              <w:rPr>
                <w:ins w:id="366" w:author="yang" w:date="2024-05-07T16:25:00Z"/>
                <w:color w:val="000000"/>
              </w:rPr>
            </w:pPr>
          </w:p>
        </w:tc>
        <w:tc>
          <w:tcPr>
            <w:tcW w:w="829" w:type="dxa"/>
            <w:tcBorders>
              <w:top w:val="single" w:sz="12" w:space="0" w:color="000000"/>
              <w:left w:val="nil"/>
              <w:bottom w:val="single" w:sz="4" w:space="0" w:color="000000"/>
              <w:right w:val="nil"/>
            </w:tcBorders>
            <w:shd w:val="clear" w:color="auto" w:fill="FFFFFF"/>
          </w:tcPr>
          <w:p w14:paraId="6FCF0DAA" w14:textId="77777777" w:rsidR="00F0475A" w:rsidRDefault="00F0475A" w:rsidP="002C5FD0">
            <w:pPr>
              <w:ind w:firstLineChars="0" w:firstLine="0"/>
              <w:rPr>
                <w:ins w:id="367" w:author="yang" w:date="2024-05-07T16:25:00Z"/>
                <w:color w:val="000000"/>
              </w:rPr>
            </w:pPr>
            <w:ins w:id="368" w:author="yang" w:date="2024-05-07T16:25:00Z">
              <w:r>
                <w:rPr>
                  <w:rFonts w:hint="eastAsia"/>
                  <w:color w:val="000000"/>
                </w:rPr>
                <w:t>1</w:t>
              </w:r>
            </w:ins>
          </w:p>
        </w:tc>
        <w:tc>
          <w:tcPr>
            <w:tcW w:w="829" w:type="dxa"/>
            <w:tcBorders>
              <w:top w:val="single" w:sz="12" w:space="0" w:color="000000"/>
              <w:left w:val="nil"/>
              <w:bottom w:val="single" w:sz="4" w:space="0" w:color="000000"/>
              <w:right w:val="nil"/>
            </w:tcBorders>
            <w:shd w:val="clear" w:color="auto" w:fill="FFFFFF"/>
          </w:tcPr>
          <w:p w14:paraId="754C2625" w14:textId="77777777" w:rsidR="00F0475A" w:rsidRDefault="00F0475A" w:rsidP="002C5FD0">
            <w:pPr>
              <w:ind w:firstLineChars="0" w:firstLine="0"/>
              <w:rPr>
                <w:ins w:id="369" w:author="yang" w:date="2024-05-07T16:25:00Z"/>
                <w:color w:val="000000"/>
              </w:rPr>
            </w:pPr>
            <w:ins w:id="370" w:author="yang" w:date="2024-05-07T16:25:00Z">
              <w:r>
                <w:rPr>
                  <w:rFonts w:hint="eastAsia"/>
                  <w:color w:val="000000"/>
                </w:rPr>
                <w:t>2</w:t>
              </w:r>
            </w:ins>
          </w:p>
        </w:tc>
        <w:tc>
          <w:tcPr>
            <w:tcW w:w="829" w:type="dxa"/>
            <w:tcBorders>
              <w:top w:val="single" w:sz="12" w:space="0" w:color="000000"/>
              <w:left w:val="nil"/>
              <w:bottom w:val="single" w:sz="4" w:space="0" w:color="000000"/>
              <w:right w:val="nil"/>
            </w:tcBorders>
            <w:shd w:val="clear" w:color="auto" w:fill="FFFFFF"/>
          </w:tcPr>
          <w:p w14:paraId="05604F28" w14:textId="77777777" w:rsidR="00F0475A" w:rsidRDefault="00F0475A" w:rsidP="002C5FD0">
            <w:pPr>
              <w:ind w:firstLineChars="0" w:firstLine="0"/>
              <w:rPr>
                <w:ins w:id="371" w:author="yang" w:date="2024-05-07T16:25:00Z"/>
                <w:color w:val="000000"/>
              </w:rPr>
            </w:pPr>
            <w:ins w:id="372" w:author="yang" w:date="2024-05-07T16:25:00Z">
              <w:r>
                <w:rPr>
                  <w:rFonts w:hint="eastAsia"/>
                  <w:color w:val="000000"/>
                </w:rPr>
                <w:t>3</w:t>
              </w:r>
            </w:ins>
          </w:p>
        </w:tc>
        <w:tc>
          <w:tcPr>
            <w:tcW w:w="830" w:type="dxa"/>
            <w:tcBorders>
              <w:top w:val="single" w:sz="12" w:space="0" w:color="000000"/>
              <w:left w:val="nil"/>
              <w:bottom w:val="single" w:sz="4" w:space="0" w:color="000000"/>
              <w:right w:val="nil"/>
            </w:tcBorders>
            <w:shd w:val="clear" w:color="auto" w:fill="FFFFFF"/>
          </w:tcPr>
          <w:p w14:paraId="5AC972CB" w14:textId="77777777" w:rsidR="00F0475A" w:rsidRDefault="00F0475A" w:rsidP="002C5FD0">
            <w:pPr>
              <w:ind w:firstLineChars="0" w:firstLine="0"/>
              <w:rPr>
                <w:ins w:id="373" w:author="yang" w:date="2024-05-07T16:25:00Z"/>
                <w:color w:val="000000"/>
              </w:rPr>
            </w:pPr>
            <w:ins w:id="374" w:author="yang" w:date="2024-05-07T16:25:00Z">
              <w:r>
                <w:rPr>
                  <w:rFonts w:hint="eastAsia"/>
                  <w:color w:val="000000"/>
                </w:rPr>
                <w:t>4</w:t>
              </w:r>
            </w:ins>
          </w:p>
        </w:tc>
        <w:tc>
          <w:tcPr>
            <w:tcW w:w="830" w:type="dxa"/>
            <w:tcBorders>
              <w:top w:val="single" w:sz="12" w:space="0" w:color="000000"/>
              <w:left w:val="nil"/>
              <w:bottom w:val="single" w:sz="4" w:space="0" w:color="000000"/>
              <w:right w:val="nil"/>
            </w:tcBorders>
            <w:shd w:val="clear" w:color="auto" w:fill="FFFFFF"/>
          </w:tcPr>
          <w:p w14:paraId="7D45B799" w14:textId="77777777" w:rsidR="00F0475A" w:rsidRDefault="00F0475A" w:rsidP="002C5FD0">
            <w:pPr>
              <w:ind w:firstLineChars="0" w:firstLine="0"/>
              <w:rPr>
                <w:ins w:id="375" w:author="yang" w:date="2024-05-07T16:25:00Z"/>
                <w:color w:val="000000"/>
              </w:rPr>
            </w:pPr>
            <w:ins w:id="376" w:author="yang" w:date="2024-05-07T16:25:00Z">
              <w:r>
                <w:rPr>
                  <w:rFonts w:hint="eastAsia"/>
                  <w:color w:val="000000"/>
                </w:rPr>
                <w:t>5</w:t>
              </w:r>
            </w:ins>
          </w:p>
        </w:tc>
        <w:tc>
          <w:tcPr>
            <w:tcW w:w="830" w:type="dxa"/>
            <w:tcBorders>
              <w:top w:val="single" w:sz="12" w:space="0" w:color="000000"/>
              <w:left w:val="nil"/>
              <w:bottom w:val="single" w:sz="4" w:space="0" w:color="000000"/>
              <w:right w:val="nil"/>
            </w:tcBorders>
            <w:shd w:val="clear" w:color="auto" w:fill="FFFFFF"/>
          </w:tcPr>
          <w:p w14:paraId="76A17153" w14:textId="77777777" w:rsidR="00F0475A" w:rsidRDefault="00F0475A" w:rsidP="002C5FD0">
            <w:pPr>
              <w:ind w:firstLineChars="0" w:firstLine="0"/>
              <w:rPr>
                <w:ins w:id="377" w:author="yang" w:date="2024-05-07T16:25:00Z"/>
                <w:color w:val="000000"/>
              </w:rPr>
            </w:pPr>
            <w:ins w:id="378" w:author="yang" w:date="2024-05-07T16:25:00Z">
              <w:r>
                <w:rPr>
                  <w:rFonts w:hint="eastAsia"/>
                  <w:color w:val="000000"/>
                </w:rPr>
                <w:t>6</w:t>
              </w:r>
            </w:ins>
          </w:p>
        </w:tc>
        <w:tc>
          <w:tcPr>
            <w:tcW w:w="830" w:type="dxa"/>
            <w:tcBorders>
              <w:top w:val="single" w:sz="12" w:space="0" w:color="000000"/>
              <w:left w:val="nil"/>
              <w:bottom w:val="single" w:sz="4" w:space="0" w:color="000000"/>
              <w:right w:val="nil"/>
            </w:tcBorders>
            <w:shd w:val="clear" w:color="auto" w:fill="FFFFFF"/>
          </w:tcPr>
          <w:p w14:paraId="2A856A06" w14:textId="77777777" w:rsidR="00F0475A" w:rsidRDefault="00F0475A" w:rsidP="002C5FD0">
            <w:pPr>
              <w:ind w:firstLineChars="0" w:firstLine="0"/>
              <w:rPr>
                <w:ins w:id="379" w:author="yang" w:date="2024-05-07T16:25:00Z"/>
                <w:color w:val="000000"/>
              </w:rPr>
            </w:pPr>
            <w:ins w:id="380" w:author="yang" w:date="2024-05-07T16:25:00Z">
              <w:r>
                <w:rPr>
                  <w:rFonts w:hint="eastAsia"/>
                  <w:color w:val="000000"/>
                </w:rPr>
                <w:t>7</w:t>
              </w:r>
            </w:ins>
          </w:p>
        </w:tc>
        <w:tc>
          <w:tcPr>
            <w:tcW w:w="830" w:type="dxa"/>
            <w:tcBorders>
              <w:top w:val="single" w:sz="12" w:space="0" w:color="000000"/>
              <w:left w:val="nil"/>
              <w:bottom w:val="single" w:sz="4" w:space="0" w:color="000000"/>
              <w:right w:val="nil"/>
            </w:tcBorders>
            <w:shd w:val="clear" w:color="auto" w:fill="FFFFFF"/>
          </w:tcPr>
          <w:p w14:paraId="5B413F2C" w14:textId="77777777" w:rsidR="00F0475A" w:rsidRDefault="00F0475A" w:rsidP="002C5FD0">
            <w:pPr>
              <w:ind w:firstLineChars="0" w:firstLine="0"/>
              <w:rPr>
                <w:ins w:id="381" w:author="yang" w:date="2024-05-07T16:25:00Z"/>
                <w:color w:val="000000"/>
              </w:rPr>
            </w:pPr>
            <w:ins w:id="382" w:author="yang" w:date="2024-05-07T16:25:00Z">
              <w:r>
                <w:rPr>
                  <w:rFonts w:hint="eastAsia"/>
                  <w:color w:val="000000"/>
                </w:rPr>
                <w:t>8</w:t>
              </w:r>
            </w:ins>
          </w:p>
        </w:tc>
        <w:tc>
          <w:tcPr>
            <w:tcW w:w="816" w:type="dxa"/>
            <w:gridSpan w:val="2"/>
            <w:tcBorders>
              <w:top w:val="single" w:sz="12" w:space="0" w:color="000000"/>
              <w:left w:val="nil"/>
              <w:bottom w:val="single" w:sz="4" w:space="0" w:color="000000"/>
              <w:right w:val="nil"/>
            </w:tcBorders>
            <w:shd w:val="clear" w:color="auto" w:fill="FFFFFF"/>
          </w:tcPr>
          <w:p w14:paraId="71215066" w14:textId="77777777" w:rsidR="00F0475A" w:rsidRDefault="00F0475A" w:rsidP="002C5FD0">
            <w:pPr>
              <w:ind w:firstLineChars="0" w:firstLine="0"/>
              <w:rPr>
                <w:ins w:id="383" w:author="yang" w:date="2024-05-07T16:25:00Z"/>
                <w:color w:val="000000"/>
              </w:rPr>
            </w:pPr>
            <w:ins w:id="384" w:author="yang" w:date="2024-05-07T16:25:00Z">
              <w:r>
                <w:rPr>
                  <w:rFonts w:hint="eastAsia"/>
                  <w:color w:val="000000"/>
                </w:rPr>
                <w:t>9</w:t>
              </w:r>
            </w:ins>
          </w:p>
        </w:tc>
      </w:tr>
      <w:tr w:rsidR="00605DE4" w14:paraId="0AD03F43" w14:textId="77777777" w:rsidTr="00F55AAB">
        <w:trPr>
          <w:ins w:id="385" w:author="yang" w:date="2024-05-07T16:25:00Z"/>
        </w:trPr>
        <w:tc>
          <w:tcPr>
            <w:tcW w:w="829" w:type="dxa"/>
            <w:tcBorders>
              <w:top w:val="single" w:sz="4" w:space="0" w:color="000000"/>
              <w:left w:val="nil"/>
              <w:bottom w:val="nil"/>
              <w:right w:val="nil"/>
            </w:tcBorders>
            <w:shd w:val="clear" w:color="auto" w:fill="FFFFFF"/>
          </w:tcPr>
          <w:p w14:paraId="42D28611" w14:textId="77777777" w:rsidR="00F0475A" w:rsidRDefault="00F0475A" w:rsidP="002C5FD0">
            <w:pPr>
              <w:ind w:firstLineChars="0" w:firstLine="0"/>
              <w:rPr>
                <w:ins w:id="386" w:author="yang" w:date="2024-05-07T16:25:00Z"/>
                <w:color w:val="000000"/>
              </w:rPr>
            </w:pPr>
            <w:ins w:id="387" w:author="yang" w:date="2024-05-07T16:25:00Z">
              <w:r>
                <w:rPr>
                  <w:rFonts w:asciiTheme="minorEastAsia" w:hAnsiTheme="minorEastAsia" w:hint="eastAsia"/>
                  <w:color w:val="000000"/>
                </w:rPr>
                <w:t>α</w:t>
              </w:r>
            </w:ins>
          </w:p>
        </w:tc>
        <w:tc>
          <w:tcPr>
            <w:tcW w:w="829" w:type="dxa"/>
            <w:tcBorders>
              <w:top w:val="single" w:sz="4" w:space="0" w:color="000000"/>
              <w:left w:val="nil"/>
              <w:bottom w:val="nil"/>
              <w:right w:val="nil"/>
            </w:tcBorders>
            <w:shd w:val="clear" w:color="auto" w:fill="FFFFFF"/>
          </w:tcPr>
          <w:p w14:paraId="216E1FA2" w14:textId="303C4598" w:rsidR="00F0475A" w:rsidRDefault="00F0475A" w:rsidP="002C5FD0">
            <w:pPr>
              <w:ind w:firstLineChars="0" w:firstLine="0"/>
              <w:rPr>
                <w:ins w:id="388" w:author="yang" w:date="2024-05-07T16:25:00Z"/>
                <w:rFonts w:hint="eastAsia"/>
                <w:color w:val="000000"/>
              </w:rPr>
            </w:pPr>
            <w:ins w:id="389" w:author="yang" w:date="2024-05-07T16:25:00Z">
              <w:r>
                <w:rPr>
                  <w:color w:val="000000"/>
                </w:rPr>
                <w:t>0.</w:t>
              </w:r>
            </w:ins>
            <w:ins w:id="390" w:author="yang" w:date="2024-05-07T16:27:00Z">
              <w:r w:rsidR="009B35FC">
                <w:rPr>
                  <w:rFonts w:hint="eastAsia"/>
                  <w:color w:val="000000"/>
                </w:rPr>
                <w:t>34</w:t>
              </w:r>
            </w:ins>
          </w:p>
        </w:tc>
        <w:tc>
          <w:tcPr>
            <w:tcW w:w="829" w:type="dxa"/>
            <w:tcBorders>
              <w:top w:val="single" w:sz="4" w:space="0" w:color="000000"/>
              <w:left w:val="nil"/>
              <w:bottom w:val="nil"/>
              <w:right w:val="nil"/>
            </w:tcBorders>
            <w:shd w:val="clear" w:color="auto" w:fill="FFFFFF"/>
          </w:tcPr>
          <w:p w14:paraId="18C03B15" w14:textId="0D655FEA" w:rsidR="00F0475A" w:rsidRDefault="00F0475A" w:rsidP="002C5FD0">
            <w:pPr>
              <w:ind w:firstLineChars="0" w:firstLine="0"/>
              <w:rPr>
                <w:ins w:id="391" w:author="yang" w:date="2024-05-07T16:25:00Z"/>
                <w:rFonts w:hint="eastAsia"/>
                <w:color w:val="000000"/>
              </w:rPr>
            </w:pPr>
            <w:ins w:id="392" w:author="yang" w:date="2024-05-07T16:25:00Z">
              <w:r>
                <w:rPr>
                  <w:rFonts w:hint="eastAsia"/>
                  <w:color w:val="000000"/>
                </w:rPr>
                <w:t>0</w:t>
              </w:r>
              <w:r>
                <w:rPr>
                  <w:color w:val="000000"/>
                </w:rPr>
                <w:t>.</w:t>
              </w:r>
            </w:ins>
            <w:ins w:id="393" w:author="yang" w:date="2024-05-07T16:27:00Z">
              <w:r w:rsidR="009B35FC">
                <w:rPr>
                  <w:rFonts w:hint="eastAsia"/>
                  <w:color w:val="000000"/>
                </w:rPr>
                <w:t>12</w:t>
              </w:r>
            </w:ins>
          </w:p>
        </w:tc>
        <w:tc>
          <w:tcPr>
            <w:tcW w:w="829" w:type="dxa"/>
            <w:tcBorders>
              <w:top w:val="single" w:sz="4" w:space="0" w:color="000000"/>
              <w:left w:val="nil"/>
              <w:bottom w:val="nil"/>
              <w:right w:val="nil"/>
            </w:tcBorders>
            <w:shd w:val="clear" w:color="auto" w:fill="FFFFFF"/>
          </w:tcPr>
          <w:p w14:paraId="21A75512" w14:textId="4F452A8B" w:rsidR="00F0475A" w:rsidRDefault="00F0475A" w:rsidP="002C5FD0">
            <w:pPr>
              <w:ind w:firstLineChars="0" w:firstLine="0"/>
              <w:rPr>
                <w:ins w:id="394" w:author="yang" w:date="2024-05-07T16:25:00Z"/>
                <w:rFonts w:hint="eastAsia"/>
                <w:color w:val="000000"/>
              </w:rPr>
            </w:pPr>
            <w:ins w:id="395" w:author="yang" w:date="2024-05-07T16:25:00Z">
              <w:r>
                <w:rPr>
                  <w:rFonts w:hint="eastAsia"/>
                  <w:color w:val="000000"/>
                </w:rPr>
                <w:t>0</w:t>
              </w:r>
              <w:r>
                <w:rPr>
                  <w:color w:val="000000"/>
                </w:rPr>
                <w:t>.</w:t>
              </w:r>
            </w:ins>
            <w:ins w:id="396" w:author="yang" w:date="2024-05-07T16:27:00Z">
              <w:r w:rsidR="009B35FC">
                <w:rPr>
                  <w:rFonts w:hint="eastAsia"/>
                  <w:color w:val="000000"/>
                </w:rPr>
                <w:t>90</w:t>
              </w:r>
            </w:ins>
          </w:p>
        </w:tc>
        <w:tc>
          <w:tcPr>
            <w:tcW w:w="830" w:type="dxa"/>
            <w:tcBorders>
              <w:top w:val="single" w:sz="4" w:space="0" w:color="000000"/>
              <w:left w:val="nil"/>
              <w:bottom w:val="nil"/>
              <w:right w:val="nil"/>
            </w:tcBorders>
            <w:shd w:val="clear" w:color="auto" w:fill="FFFFFF"/>
          </w:tcPr>
          <w:p w14:paraId="2B774F1C" w14:textId="0051C501" w:rsidR="00F0475A" w:rsidRDefault="00F0475A" w:rsidP="002C5FD0">
            <w:pPr>
              <w:ind w:firstLineChars="0" w:firstLine="0"/>
              <w:rPr>
                <w:ins w:id="397" w:author="yang" w:date="2024-05-07T16:25:00Z"/>
                <w:rFonts w:hint="eastAsia"/>
                <w:color w:val="000000"/>
              </w:rPr>
            </w:pPr>
            <w:ins w:id="398" w:author="yang" w:date="2024-05-07T16:25:00Z">
              <w:r>
                <w:rPr>
                  <w:rFonts w:hint="eastAsia"/>
                  <w:color w:val="000000"/>
                </w:rPr>
                <w:t>0</w:t>
              </w:r>
              <w:r>
                <w:rPr>
                  <w:color w:val="000000"/>
                </w:rPr>
                <w:t>.</w:t>
              </w:r>
            </w:ins>
            <w:ins w:id="399" w:author="yang" w:date="2024-05-07T16:28:00Z">
              <w:r w:rsidR="009B35FC">
                <w:rPr>
                  <w:rFonts w:hint="eastAsia"/>
                  <w:color w:val="000000"/>
                </w:rPr>
                <w:t>67</w:t>
              </w:r>
            </w:ins>
          </w:p>
        </w:tc>
        <w:tc>
          <w:tcPr>
            <w:tcW w:w="830" w:type="dxa"/>
            <w:tcBorders>
              <w:top w:val="single" w:sz="4" w:space="0" w:color="000000"/>
              <w:left w:val="nil"/>
              <w:bottom w:val="nil"/>
              <w:right w:val="nil"/>
            </w:tcBorders>
            <w:shd w:val="clear" w:color="auto" w:fill="FFFFFF"/>
          </w:tcPr>
          <w:p w14:paraId="1B22A829" w14:textId="18AF90F5" w:rsidR="00F0475A" w:rsidRDefault="00F0475A" w:rsidP="002C5FD0">
            <w:pPr>
              <w:ind w:firstLineChars="0" w:firstLine="0"/>
              <w:rPr>
                <w:ins w:id="400" w:author="yang" w:date="2024-05-07T16:25:00Z"/>
                <w:rFonts w:hint="eastAsia"/>
                <w:color w:val="000000"/>
              </w:rPr>
            </w:pPr>
            <w:ins w:id="401" w:author="yang" w:date="2024-05-07T16:25:00Z">
              <w:r>
                <w:rPr>
                  <w:rFonts w:hint="eastAsia"/>
                  <w:color w:val="000000"/>
                </w:rPr>
                <w:t>0</w:t>
              </w:r>
              <w:r>
                <w:rPr>
                  <w:color w:val="000000"/>
                </w:rPr>
                <w:t>.</w:t>
              </w:r>
            </w:ins>
            <w:ins w:id="402" w:author="yang" w:date="2024-05-07T16:28:00Z">
              <w:r w:rsidR="009B35FC">
                <w:rPr>
                  <w:rFonts w:hint="eastAsia"/>
                  <w:color w:val="000000"/>
                </w:rPr>
                <w:t>21</w:t>
              </w:r>
            </w:ins>
          </w:p>
        </w:tc>
        <w:tc>
          <w:tcPr>
            <w:tcW w:w="830" w:type="dxa"/>
            <w:tcBorders>
              <w:top w:val="single" w:sz="4" w:space="0" w:color="000000"/>
              <w:left w:val="nil"/>
              <w:bottom w:val="nil"/>
              <w:right w:val="nil"/>
            </w:tcBorders>
            <w:shd w:val="clear" w:color="auto" w:fill="FFFFFF"/>
          </w:tcPr>
          <w:p w14:paraId="1B99EF35" w14:textId="0D8778E3" w:rsidR="00F0475A" w:rsidRDefault="00F0475A" w:rsidP="002C5FD0">
            <w:pPr>
              <w:ind w:firstLineChars="0" w:firstLine="0"/>
              <w:rPr>
                <w:ins w:id="403" w:author="yang" w:date="2024-05-07T16:25:00Z"/>
                <w:rFonts w:hint="eastAsia"/>
                <w:color w:val="000000"/>
              </w:rPr>
            </w:pPr>
            <w:ins w:id="404" w:author="yang" w:date="2024-05-07T16:25:00Z">
              <w:r>
                <w:rPr>
                  <w:rFonts w:hint="eastAsia"/>
                  <w:color w:val="000000"/>
                </w:rPr>
                <w:t>0</w:t>
              </w:r>
              <w:r>
                <w:rPr>
                  <w:color w:val="000000"/>
                </w:rPr>
                <w:t>.</w:t>
              </w:r>
            </w:ins>
            <w:ins w:id="405" w:author="yang" w:date="2024-05-07T16:28:00Z">
              <w:r w:rsidR="009B35FC">
                <w:rPr>
                  <w:rFonts w:hint="eastAsia"/>
                  <w:color w:val="000000"/>
                </w:rPr>
                <w:t>48</w:t>
              </w:r>
            </w:ins>
          </w:p>
        </w:tc>
        <w:tc>
          <w:tcPr>
            <w:tcW w:w="830" w:type="dxa"/>
            <w:tcBorders>
              <w:top w:val="single" w:sz="4" w:space="0" w:color="000000"/>
              <w:left w:val="nil"/>
              <w:bottom w:val="nil"/>
              <w:right w:val="nil"/>
            </w:tcBorders>
            <w:shd w:val="clear" w:color="auto" w:fill="FFFFFF"/>
          </w:tcPr>
          <w:p w14:paraId="7B7A9493" w14:textId="608092D2" w:rsidR="00F0475A" w:rsidRDefault="00F0475A" w:rsidP="002C5FD0">
            <w:pPr>
              <w:ind w:firstLineChars="0" w:firstLine="0"/>
              <w:rPr>
                <w:ins w:id="406" w:author="yang" w:date="2024-05-07T16:25:00Z"/>
                <w:rFonts w:hint="eastAsia"/>
                <w:color w:val="000000"/>
              </w:rPr>
            </w:pPr>
            <w:ins w:id="407" w:author="yang" w:date="2024-05-07T16:25:00Z">
              <w:r>
                <w:rPr>
                  <w:rFonts w:hint="eastAsia"/>
                  <w:color w:val="000000"/>
                </w:rPr>
                <w:t>0</w:t>
              </w:r>
              <w:r>
                <w:rPr>
                  <w:color w:val="000000"/>
                </w:rPr>
                <w:t>.</w:t>
              </w:r>
            </w:ins>
            <w:ins w:id="408" w:author="yang" w:date="2024-05-07T16:28:00Z">
              <w:r w:rsidR="009B35FC">
                <w:rPr>
                  <w:rFonts w:hint="eastAsia"/>
                  <w:color w:val="000000"/>
                </w:rPr>
                <w:t>76</w:t>
              </w:r>
            </w:ins>
          </w:p>
        </w:tc>
        <w:tc>
          <w:tcPr>
            <w:tcW w:w="830" w:type="dxa"/>
            <w:tcBorders>
              <w:top w:val="single" w:sz="4" w:space="0" w:color="000000"/>
              <w:left w:val="nil"/>
              <w:bottom w:val="nil"/>
              <w:right w:val="nil"/>
            </w:tcBorders>
            <w:shd w:val="clear" w:color="auto" w:fill="FFFFFF"/>
          </w:tcPr>
          <w:p w14:paraId="28A2C0D1" w14:textId="351C0CF1" w:rsidR="00F0475A" w:rsidRDefault="00F0475A" w:rsidP="002C5FD0">
            <w:pPr>
              <w:ind w:firstLineChars="0" w:firstLine="0"/>
              <w:rPr>
                <w:ins w:id="409" w:author="yang" w:date="2024-05-07T16:25:00Z"/>
                <w:rFonts w:hint="eastAsia"/>
                <w:color w:val="000000"/>
              </w:rPr>
            </w:pPr>
            <w:ins w:id="410" w:author="yang" w:date="2024-05-07T16:25:00Z">
              <w:r>
                <w:rPr>
                  <w:rFonts w:hint="eastAsia"/>
                  <w:color w:val="000000"/>
                </w:rPr>
                <w:t>0</w:t>
              </w:r>
              <w:r>
                <w:rPr>
                  <w:color w:val="000000"/>
                </w:rPr>
                <w:t>.</w:t>
              </w:r>
            </w:ins>
            <w:ins w:id="411" w:author="yang" w:date="2024-05-07T16:28:00Z">
              <w:r w:rsidR="009B35FC">
                <w:rPr>
                  <w:rFonts w:hint="eastAsia"/>
                  <w:color w:val="000000"/>
                </w:rPr>
                <w:t>03</w:t>
              </w:r>
            </w:ins>
          </w:p>
        </w:tc>
        <w:tc>
          <w:tcPr>
            <w:tcW w:w="816" w:type="dxa"/>
            <w:gridSpan w:val="2"/>
            <w:tcBorders>
              <w:top w:val="single" w:sz="4" w:space="0" w:color="000000"/>
              <w:left w:val="nil"/>
              <w:bottom w:val="nil"/>
              <w:right w:val="nil"/>
            </w:tcBorders>
            <w:shd w:val="clear" w:color="auto" w:fill="FFFFFF"/>
          </w:tcPr>
          <w:p w14:paraId="06CBDDAF" w14:textId="7DB71D3A" w:rsidR="00F0475A" w:rsidRDefault="00F0475A" w:rsidP="002C5FD0">
            <w:pPr>
              <w:ind w:firstLineChars="0" w:firstLine="0"/>
              <w:rPr>
                <w:ins w:id="412" w:author="yang" w:date="2024-05-07T16:25:00Z"/>
                <w:rFonts w:hint="eastAsia"/>
                <w:color w:val="000000"/>
              </w:rPr>
            </w:pPr>
            <w:ins w:id="413" w:author="yang" w:date="2024-05-07T16:25:00Z">
              <w:r>
                <w:rPr>
                  <w:rFonts w:hint="eastAsia"/>
                  <w:color w:val="000000"/>
                </w:rPr>
                <w:t>0</w:t>
              </w:r>
              <w:r>
                <w:rPr>
                  <w:color w:val="000000"/>
                </w:rPr>
                <w:t>.</w:t>
              </w:r>
            </w:ins>
            <w:ins w:id="414" w:author="yang" w:date="2024-05-07T16:29:00Z">
              <w:r w:rsidR="009B35FC">
                <w:rPr>
                  <w:rFonts w:hint="eastAsia"/>
                  <w:color w:val="000000"/>
                </w:rPr>
                <w:t>56</w:t>
              </w:r>
            </w:ins>
          </w:p>
        </w:tc>
      </w:tr>
      <w:tr w:rsidR="00605DE4" w14:paraId="0A6721C8" w14:textId="77777777" w:rsidTr="00F0475A">
        <w:trPr>
          <w:gridAfter w:val="1"/>
          <w:wAfter w:w="180" w:type="dxa"/>
          <w:ins w:id="415" w:author="yang" w:date="2024-05-07T16:25:00Z"/>
        </w:trPr>
        <w:tc>
          <w:tcPr>
            <w:tcW w:w="829" w:type="dxa"/>
            <w:tcBorders>
              <w:top w:val="nil"/>
              <w:left w:val="nil"/>
              <w:bottom w:val="single" w:sz="12" w:space="0" w:color="000000"/>
              <w:right w:val="nil"/>
            </w:tcBorders>
            <w:shd w:val="clear" w:color="auto" w:fill="FFFFFF"/>
          </w:tcPr>
          <w:p w14:paraId="29E0398A" w14:textId="2116B39C" w:rsidR="00F0475A" w:rsidRDefault="00F0475A" w:rsidP="002C5FD0">
            <w:pPr>
              <w:ind w:firstLineChars="0" w:firstLine="0"/>
              <w:rPr>
                <w:ins w:id="416" w:author="yang" w:date="2024-05-07T16:25:00Z"/>
                <w:color w:val="000000"/>
              </w:rPr>
            </w:pPr>
            <w:ins w:id="417" w:author="yang" w:date="2024-05-07T16:26:00Z">
              <w:r>
                <w:rPr>
                  <w:rFonts w:asciiTheme="minorEastAsia" w:hAnsiTheme="minorEastAsia" w:hint="eastAsia"/>
                  <w:color w:val="000000"/>
                </w:rPr>
                <w:t>β</w:t>
              </w:r>
            </w:ins>
          </w:p>
        </w:tc>
        <w:tc>
          <w:tcPr>
            <w:tcW w:w="829" w:type="dxa"/>
            <w:tcBorders>
              <w:top w:val="nil"/>
              <w:left w:val="nil"/>
              <w:bottom w:val="single" w:sz="12" w:space="0" w:color="000000"/>
              <w:right w:val="nil"/>
            </w:tcBorders>
            <w:shd w:val="clear" w:color="auto" w:fill="FFFFFF"/>
          </w:tcPr>
          <w:p w14:paraId="1A0C1FFA" w14:textId="021C123C" w:rsidR="00F0475A" w:rsidRDefault="00F0475A" w:rsidP="002C5FD0">
            <w:pPr>
              <w:ind w:firstLineChars="0" w:firstLine="0"/>
              <w:rPr>
                <w:ins w:id="418" w:author="yang" w:date="2024-05-07T16:25:00Z"/>
                <w:rFonts w:hint="eastAsia"/>
                <w:color w:val="000000"/>
              </w:rPr>
            </w:pPr>
            <w:ins w:id="419" w:author="yang" w:date="2024-05-07T16:25:00Z">
              <w:r>
                <w:rPr>
                  <w:color w:val="000000"/>
                </w:rPr>
                <w:t>0.</w:t>
              </w:r>
            </w:ins>
            <w:ins w:id="420" w:author="yang" w:date="2024-05-07T16:29:00Z">
              <w:r w:rsidR="009B35FC">
                <w:rPr>
                  <w:rFonts w:hint="eastAsia"/>
                  <w:color w:val="000000"/>
                </w:rPr>
                <w:t>78</w:t>
              </w:r>
            </w:ins>
          </w:p>
        </w:tc>
        <w:tc>
          <w:tcPr>
            <w:tcW w:w="829" w:type="dxa"/>
            <w:tcBorders>
              <w:top w:val="nil"/>
              <w:left w:val="nil"/>
              <w:bottom w:val="single" w:sz="12" w:space="0" w:color="000000"/>
              <w:right w:val="nil"/>
            </w:tcBorders>
            <w:shd w:val="clear" w:color="auto" w:fill="FFFFFF"/>
          </w:tcPr>
          <w:p w14:paraId="5E33802D" w14:textId="40D3963C" w:rsidR="00F0475A" w:rsidRDefault="00F0475A" w:rsidP="002C5FD0">
            <w:pPr>
              <w:ind w:firstLineChars="0" w:firstLine="0"/>
              <w:rPr>
                <w:ins w:id="421" w:author="yang" w:date="2024-05-07T16:25:00Z"/>
                <w:rFonts w:hint="eastAsia"/>
                <w:color w:val="000000"/>
              </w:rPr>
            </w:pPr>
            <w:ins w:id="422" w:author="yang" w:date="2024-05-07T16:25:00Z">
              <w:r>
                <w:rPr>
                  <w:color w:val="000000"/>
                </w:rPr>
                <w:t>0.</w:t>
              </w:r>
            </w:ins>
            <w:ins w:id="423" w:author="yang" w:date="2024-05-07T16:29:00Z">
              <w:r w:rsidR="009B35FC">
                <w:rPr>
                  <w:rFonts w:hint="eastAsia"/>
                  <w:color w:val="000000"/>
                </w:rPr>
                <w:t>45</w:t>
              </w:r>
            </w:ins>
          </w:p>
        </w:tc>
        <w:tc>
          <w:tcPr>
            <w:tcW w:w="829" w:type="dxa"/>
            <w:tcBorders>
              <w:top w:val="nil"/>
              <w:left w:val="nil"/>
              <w:bottom w:val="single" w:sz="12" w:space="0" w:color="000000"/>
              <w:right w:val="nil"/>
            </w:tcBorders>
            <w:shd w:val="clear" w:color="auto" w:fill="FFFFFF"/>
          </w:tcPr>
          <w:p w14:paraId="78C92DB0" w14:textId="78CD8687" w:rsidR="00F0475A" w:rsidRDefault="00F0475A" w:rsidP="002C5FD0">
            <w:pPr>
              <w:ind w:firstLineChars="0" w:firstLine="0"/>
              <w:rPr>
                <w:ins w:id="424" w:author="yang" w:date="2024-05-07T16:25:00Z"/>
                <w:rFonts w:hint="eastAsia"/>
                <w:color w:val="000000"/>
              </w:rPr>
            </w:pPr>
            <w:ins w:id="425" w:author="yang" w:date="2024-05-07T16:25:00Z">
              <w:r>
                <w:rPr>
                  <w:color w:val="000000"/>
                </w:rPr>
                <w:t>0.</w:t>
              </w:r>
            </w:ins>
            <w:ins w:id="426" w:author="yang" w:date="2024-05-07T16:29:00Z">
              <w:r w:rsidR="009B35FC">
                <w:rPr>
                  <w:rFonts w:hint="eastAsia"/>
                  <w:color w:val="000000"/>
                </w:rPr>
                <w:t>05</w:t>
              </w:r>
            </w:ins>
          </w:p>
        </w:tc>
        <w:tc>
          <w:tcPr>
            <w:tcW w:w="830" w:type="dxa"/>
            <w:tcBorders>
              <w:top w:val="nil"/>
              <w:left w:val="nil"/>
              <w:bottom w:val="single" w:sz="12" w:space="0" w:color="000000"/>
              <w:right w:val="nil"/>
            </w:tcBorders>
            <w:shd w:val="clear" w:color="auto" w:fill="FFFFFF"/>
          </w:tcPr>
          <w:p w14:paraId="58EAB5FE" w14:textId="51FFD3DC" w:rsidR="00F0475A" w:rsidRDefault="00F0475A" w:rsidP="002C5FD0">
            <w:pPr>
              <w:ind w:firstLineChars="0" w:firstLine="0"/>
              <w:rPr>
                <w:ins w:id="427" w:author="yang" w:date="2024-05-07T16:25:00Z"/>
                <w:rFonts w:hint="eastAsia"/>
                <w:color w:val="000000"/>
              </w:rPr>
            </w:pPr>
            <w:ins w:id="428" w:author="yang" w:date="2024-05-07T16:25:00Z">
              <w:r>
                <w:rPr>
                  <w:color w:val="000000"/>
                </w:rPr>
                <w:t>0.</w:t>
              </w:r>
            </w:ins>
            <w:ins w:id="429" w:author="yang" w:date="2024-05-07T16:29:00Z">
              <w:r w:rsidR="009B35FC">
                <w:rPr>
                  <w:rFonts w:hint="eastAsia"/>
                  <w:color w:val="000000"/>
                </w:rPr>
                <w:t>33</w:t>
              </w:r>
            </w:ins>
          </w:p>
        </w:tc>
        <w:tc>
          <w:tcPr>
            <w:tcW w:w="830" w:type="dxa"/>
            <w:tcBorders>
              <w:top w:val="nil"/>
              <w:left w:val="nil"/>
              <w:bottom w:val="single" w:sz="12" w:space="0" w:color="000000"/>
              <w:right w:val="nil"/>
            </w:tcBorders>
            <w:shd w:val="clear" w:color="auto" w:fill="FFFFFF"/>
          </w:tcPr>
          <w:p w14:paraId="3F54B142" w14:textId="62CF7D2C" w:rsidR="00F0475A" w:rsidRDefault="00F0475A" w:rsidP="002C5FD0">
            <w:pPr>
              <w:ind w:firstLineChars="0" w:firstLine="0"/>
              <w:rPr>
                <w:ins w:id="430" w:author="yang" w:date="2024-05-07T16:25:00Z"/>
                <w:rFonts w:hint="eastAsia"/>
                <w:color w:val="000000"/>
              </w:rPr>
            </w:pPr>
            <w:ins w:id="431" w:author="yang" w:date="2024-05-07T16:25:00Z">
              <w:r>
                <w:rPr>
                  <w:color w:val="000000"/>
                </w:rPr>
                <w:t>0.</w:t>
              </w:r>
            </w:ins>
            <w:ins w:id="432" w:author="yang" w:date="2024-05-07T16:29:00Z">
              <w:r w:rsidR="009B35FC">
                <w:rPr>
                  <w:rFonts w:hint="eastAsia"/>
                  <w:color w:val="000000"/>
                </w:rPr>
                <w:t>89</w:t>
              </w:r>
            </w:ins>
          </w:p>
        </w:tc>
        <w:tc>
          <w:tcPr>
            <w:tcW w:w="830" w:type="dxa"/>
            <w:tcBorders>
              <w:top w:val="nil"/>
              <w:left w:val="nil"/>
              <w:bottom w:val="single" w:sz="12" w:space="0" w:color="000000"/>
              <w:right w:val="nil"/>
            </w:tcBorders>
            <w:shd w:val="clear" w:color="auto" w:fill="FFFFFF"/>
          </w:tcPr>
          <w:p w14:paraId="2F20FE9B" w14:textId="48CDC829" w:rsidR="00F0475A" w:rsidRDefault="00F0475A" w:rsidP="002C5FD0">
            <w:pPr>
              <w:ind w:firstLineChars="0" w:firstLine="0"/>
              <w:rPr>
                <w:ins w:id="433" w:author="yang" w:date="2024-05-07T16:25:00Z"/>
                <w:rFonts w:hint="eastAsia"/>
                <w:color w:val="000000"/>
              </w:rPr>
            </w:pPr>
            <w:ins w:id="434" w:author="yang" w:date="2024-05-07T16:25:00Z">
              <w:r>
                <w:rPr>
                  <w:color w:val="000000"/>
                </w:rPr>
                <w:t>0.</w:t>
              </w:r>
            </w:ins>
            <w:ins w:id="435" w:author="yang" w:date="2024-05-07T16:29:00Z">
              <w:r w:rsidR="009B35FC">
                <w:rPr>
                  <w:rFonts w:hint="eastAsia"/>
                  <w:color w:val="000000"/>
                </w:rPr>
                <w:t>07</w:t>
              </w:r>
            </w:ins>
          </w:p>
        </w:tc>
        <w:tc>
          <w:tcPr>
            <w:tcW w:w="830" w:type="dxa"/>
            <w:tcBorders>
              <w:top w:val="nil"/>
              <w:left w:val="nil"/>
              <w:bottom w:val="single" w:sz="12" w:space="0" w:color="000000"/>
              <w:right w:val="nil"/>
            </w:tcBorders>
            <w:shd w:val="clear" w:color="auto" w:fill="FFFFFF"/>
          </w:tcPr>
          <w:p w14:paraId="1FD43AAE" w14:textId="0300E3D0" w:rsidR="00F0475A" w:rsidRDefault="00F0475A" w:rsidP="002C5FD0">
            <w:pPr>
              <w:ind w:firstLineChars="0" w:firstLine="0"/>
              <w:rPr>
                <w:ins w:id="436" w:author="yang" w:date="2024-05-07T16:25:00Z"/>
                <w:rFonts w:hint="eastAsia"/>
                <w:color w:val="000000"/>
              </w:rPr>
            </w:pPr>
            <w:ins w:id="437" w:author="yang" w:date="2024-05-07T16:25:00Z">
              <w:r>
                <w:rPr>
                  <w:color w:val="000000"/>
                </w:rPr>
                <w:t>0.</w:t>
              </w:r>
            </w:ins>
            <w:ins w:id="438" w:author="yang" w:date="2024-05-07T16:29:00Z">
              <w:r w:rsidR="009B35FC">
                <w:rPr>
                  <w:rFonts w:hint="eastAsia"/>
                  <w:color w:val="000000"/>
                </w:rPr>
                <w:t>63</w:t>
              </w:r>
            </w:ins>
          </w:p>
        </w:tc>
        <w:tc>
          <w:tcPr>
            <w:tcW w:w="830" w:type="dxa"/>
            <w:tcBorders>
              <w:top w:val="nil"/>
              <w:left w:val="nil"/>
              <w:bottom w:val="single" w:sz="12" w:space="0" w:color="000000"/>
              <w:right w:val="nil"/>
            </w:tcBorders>
            <w:shd w:val="clear" w:color="auto" w:fill="FFFFFF"/>
          </w:tcPr>
          <w:p w14:paraId="2BDBEBCC" w14:textId="5C184BE6" w:rsidR="00F0475A" w:rsidRDefault="009B35FC" w:rsidP="002C5FD0">
            <w:pPr>
              <w:ind w:firstLineChars="0" w:firstLine="0"/>
              <w:rPr>
                <w:ins w:id="439" w:author="yang" w:date="2024-05-07T16:25:00Z"/>
                <w:rFonts w:hint="eastAsia"/>
                <w:color w:val="000000"/>
              </w:rPr>
            </w:pPr>
            <w:ins w:id="440" w:author="yang" w:date="2024-05-07T16:29:00Z">
              <w:r>
                <w:rPr>
                  <w:rFonts w:hint="eastAsia"/>
                  <w:color w:val="000000"/>
                </w:rPr>
                <w:t>0</w:t>
              </w:r>
            </w:ins>
            <w:ins w:id="441" w:author="yang" w:date="2024-05-07T16:25:00Z">
              <w:r w:rsidR="00F0475A">
                <w:rPr>
                  <w:color w:val="000000"/>
                </w:rPr>
                <w:t>.</w:t>
              </w:r>
            </w:ins>
            <w:ins w:id="442" w:author="yang" w:date="2024-05-07T16:29:00Z">
              <w:r>
                <w:rPr>
                  <w:rFonts w:hint="eastAsia"/>
                  <w:color w:val="000000"/>
                </w:rPr>
                <w:t>98</w:t>
              </w:r>
            </w:ins>
          </w:p>
        </w:tc>
        <w:tc>
          <w:tcPr>
            <w:tcW w:w="636" w:type="dxa"/>
            <w:tcBorders>
              <w:top w:val="nil"/>
              <w:left w:val="nil"/>
              <w:bottom w:val="single" w:sz="12" w:space="0" w:color="000000"/>
              <w:right w:val="nil"/>
            </w:tcBorders>
            <w:shd w:val="clear" w:color="auto" w:fill="FFFFFF"/>
          </w:tcPr>
          <w:p w14:paraId="2EF1A8A2" w14:textId="27EC2AAF" w:rsidR="00F0475A" w:rsidRDefault="00F0475A" w:rsidP="002C5FD0">
            <w:pPr>
              <w:ind w:firstLineChars="0" w:firstLine="0"/>
              <w:rPr>
                <w:ins w:id="443" w:author="yang" w:date="2024-05-07T16:25:00Z"/>
                <w:rFonts w:hint="eastAsia"/>
                <w:color w:val="000000"/>
              </w:rPr>
            </w:pPr>
            <w:ins w:id="444" w:author="yang" w:date="2024-05-07T16:25:00Z">
              <w:r>
                <w:rPr>
                  <w:rFonts w:hint="eastAsia"/>
                  <w:color w:val="000000"/>
                </w:rPr>
                <w:t>1</w:t>
              </w:r>
              <w:r>
                <w:rPr>
                  <w:color w:val="000000"/>
                </w:rPr>
                <w:t>.</w:t>
              </w:r>
            </w:ins>
            <w:ins w:id="445" w:author="yang" w:date="2024-05-07T16:29:00Z">
              <w:r w:rsidR="009B35FC">
                <w:rPr>
                  <w:rFonts w:hint="eastAsia"/>
                  <w:color w:val="000000"/>
                </w:rPr>
                <w:t>27</w:t>
              </w:r>
            </w:ins>
          </w:p>
        </w:tc>
      </w:tr>
    </w:tbl>
    <w:p w14:paraId="1BF6A534" w14:textId="7B78F710" w:rsidR="0057216B" w:rsidRPr="00C4354F" w:rsidRDefault="00F55AAB" w:rsidP="00C4354F">
      <w:pPr>
        <w:ind w:firstLine="480"/>
        <w:rPr>
          <w:ins w:id="446" w:author="yang" w:date="2024-05-07T16:36:00Z"/>
          <w:rFonts w:hint="eastAsia"/>
          <w:rPrChange w:id="447" w:author="yang" w:date="2024-05-07T17:29:00Z">
            <w:rPr>
              <w:ins w:id="448" w:author="yang" w:date="2024-05-07T16:36:00Z"/>
              <w:rFonts w:ascii="黑体" w:eastAsia="黑体" w:hAnsi="黑体" w:hint="eastAsia"/>
              <w:color w:val="000000" w:themeColor="text1"/>
            </w:rPr>
          </w:rPrChange>
        </w:rPr>
        <w:pPrChange w:id="449" w:author="yang" w:date="2024-05-07T17:29:00Z">
          <w:pPr>
            <w:spacing w:line="360" w:lineRule="auto"/>
            <w:ind w:firstLine="480"/>
            <w:jc w:val="center"/>
          </w:pPr>
        </w:pPrChange>
      </w:pPr>
      <w:ins w:id="450" w:author="yang" w:date="2024-05-07T16:30:00Z">
        <w:r>
          <w:rPr>
            <w:rFonts w:hint="eastAsia"/>
          </w:rPr>
          <w:t>每个场景包含</w:t>
        </w:r>
        <w:r>
          <w:rPr>
            <w:rFonts w:hint="eastAsia"/>
          </w:rPr>
          <w:t>4</w:t>
        </w:r>
        <w:r>
          <w:rPr>
            <w:rFonts w:hint="eastAsia"/>
          </w:rPr>
          <w:t>份训练数据，每份数据</w:t>
        </w:r>
        <w:r>
          <w:rPr>
            <w:rFonts w:hint="eastAsia"/>
          </w:rPr>
          <w:t>表示该</w:t>
        </w:r>
        <w:r>
          <w:rPr>
            <w:rFonts w:hint="eastAsia"/>
          </w:rPr>
          <w:t>场景</w:t>
        </w:r>
        <w:r>
          <w:rPr>
            <w:rFonts w:hint="eastAsia"/>
          </w:rPr>
          <w:t>下</w:t>
        </w:r>
        <w:r>
          <w:rPr>
            <w:rFonts w:hint="eastAsia"/>
          </w:rPr>
          <w:t>GO</w:t>
        </w:r>
        <w:r>
          <w:rPr>
            <w:rFonts w:hint="eastAsia"/>
          </w:rPr>
          <w:t>模型在不同的</w:t>
        </w:r>
        <w:r>
          <w:rPr>
            <w:rFonts w:hint="eastAsia"/>
          </w:rPr>
          <w:t>20</w:t>
        </w:r>
        <w:r>
          <w:rPr>
            <w:rFonts w:hint="eastAsia"/>
          </w:rPr>
          <w:lastRenderedPageBreak/>
          <w:t>个时间刻</w:t>
        </w:r>
        <w:r>
          <w:rPr>
            <w:rFonts w:hint="eastAsia"/>
          </w:rPr>
          <w:t>所对应的</w:t>
        </w:r>
        <w:r>
          <w:rPr>
            <w:rFonts w:hint="eastAsia"/>
          </w:rPr>
          <w:t>x,y</w:t>
        </w:r>
        <w:r>
          <w:rPr>
            <w:rFonts w:hint="eastAsia"/>
          </w:rPr>
          <w:t>状态值，</w:t>
        </w:r>
      </w:ins>
      <w:ins w:id="451" w:author="yang" w:date="2024-05-07T16:31:00Z">
        <w:r>
          <w:rPr>
            <w:rFonts w:hint="eastAsia"/>
          </w:rPr>
          <w:t>除方程参数数量</w:t>
        </w:r>
      </w:ins>
      <m:oMath>
        <m:r>
          <w:ins w:id="452" w:author="yang" w:date="2024-05-07T16:31:00Z">
            <m:rPr>
              <m:sty m:val="p"/>
            </m:rPr>
            <w:rPr>
              <w:rFonts w:ascii="Cambria Math" w:hAnsi="Cambria Math"/>
            </w:rPr>
            <m:t>α</m:t>
          </w:ins>
        </m:r>
      </m:oMath>
      <w:ins w:id="453" w:author="yang" w:date="2024-05-07T16:31:00Z">
        <w:r>
          <w:rPr>
            <w:rFonts w:hint="eastAsia"/>
          </w:rPr>
          <w:t>、</w:t>
        </w:r>
      </w:ins>
      <m:oMath>
        <m:r>
          <w:ins w:id="454" w:author="yang" w:date="2024-05-07T16:31:00Z">
            <m:rPr>
              <m:sty m:val="p"/>
            </m:rPr>
            <w:rPr>
              <w:rFonts w:ascii="Cambria Math" w:hAnsi="Cambria Math"/>
            </w:rPr>
            <m:t>β</m:t>
          </w:ins>
        </m:r>
      </m:oMath>
      <w:ins w:id="455" w:author="yang" w:date="2024-05-07T16:31:00Z">
        <w:r>
          <w:rPr>
            <w:rFonts w:hint="eastAsia"/>
          </w:rPr>
          <w:t>两个参数以外，为</w:t>
        </w:r>
      </w:ins>
      <w:ins w:id="456" w:author="yang" w:date="2024-05-07T16:30:00Z">
        <w:r>
          <w:rPr>
            <w:rFonts w:hint="eastAsia"/>
          </w:rPr>
          <w:t>其余实验设置部分</w:t>
        </w:r>
      </w:ins>
      <w:ins w:id="457" w:author="yang" w:date="2024-05-07T16:31:00Z">
        <w:r>
          <w:rPr>
            <w:rFonts w:hint="eastAsia"/>
          </w:rPr>
          <w:t>与上节实验设置相同，</w:t>
        </w:r>
      </w:ins>
      <w:ins w:id="458" w:author="yang" w:date="2024-05-07T16:32:00Z">
        <w:r>
          <w:rPr>
            <w:rFonts w:hint="eastAsia"/>
          </w:rPr>
          <w:t>在</w:t>
        </w:r>
      </w:ins>
      <w:ins w:id="459" w:author="yang" w:date="2024-05-07T16:30:00Z">
        <w:r>
          <w:rPr>
            <w:rFonts w:hint="eastAsia"/>
          </w:rPr>
          <w:t>进行对照实验</w:t>
        </w:r>
      </w:ins>
      <w:ins w:id="460" w:author="yang" w:date="2024-05-07T16:32:00Z">
        <w:r>
          <w:rPr>
            <w:rFonts w:hint="eastAsia"/>
          </w:rPr>
          <w:t>后</w:t>
        </w:r>
      </w:ins>
      <w:ins w:id="461" w:author="yang" w:date="2024-05-07T16:30:00Z">
        <w:r>
          <w:rPr>
            <w:rFonts w:hint="eastAsia"/>
          </w:rPr>
          <w:t>，得到实验结果</w:t>
        </w:r>
      </w:ins>
      <w:ins w:id="462" w:author="yang" w:date="2024-05-07T16:32:00Z">
        <w:r>
          <w:rPr>
            <w:rFonts w:hint="eastAsia"/>
          </w:rPr>
          <w:t>图表</w:t>
        </w:r>
      </w:ins>
      <w:ins w:id="463" w:author="yang" w:date="2024-05-07T16:30:00Z">
        <w:r>
          <w:rPr>
            <w:rFonts w:hint="eastAsia"/>
          </w:rPr>
          <w:t>如下，同时将实验结果误差进行可视化，见下表：</w:t>
        </w:r>
      </w:ins>
    </w:p>
    <w:p w14:paraId="7928712D" w14:textId="19CBF1CC" w:rsidR="0057216B" w:rsidRDefault="0057216B" w:rsidP="0057216B">
      <w:pPr>
        <w:spacing w:line="360" w:lineRule="auto"/>
        <w:ind w:firstLine="480"/>
        <w:jc w:val="center"/>
        <w:rPr>
          <w:ins w:id="464" w:author="yang" w:date="2024-05-07T16:36:00Z"/>
          <w:rFonts w:ascii="黑体" w:eastAsia="黑体" w:hAnsi="黑体"/>
          <w:color w:val="000000" w:themeColor="text1"/>
        </w:rPr>
      </w:pPr>
      <w:ins w:id="465" w:author="yang" w:date="2024-05-07T16:36:00Z">
        <w:r>
          <w:rPr>
            <w:rFonts w:ascii="黑体" w:eastAsia="黑体" w:hAnsi="黑体" w:hint="eastAsia"/>
            <w:color w:val="000000" w:themeColor="text1"/>
          </w:rPr>
          <w:t>表</w:t>
        </w:r>
        <w:r>
          <w:rPr>
            <w:rFonts w:eastAsia="黑体" w:cs="Times New Roman" w:hint="eastAsia"/>
            <w:color w:val="000000" w:themeColor="text1"/>
          </w:rPr>
          <w:t>3</w:t>
        </w:r>
        <w:r>
          <w:rPr>
            <w:rFonts w:eastAsia="黑体" w:cs="Times New Roman"/>
            <w:color w:val="000000" w:themeColor="text1"/>
          </w:rPr>
          <w:t>.</w:t>
        </w:r>
      </w:ins>
      <w:ins w:id="466" w:author="yang" w:date="2024-05-07T16:37:00Z">
        <w:r>
          <w:rPr>
            <w:rFonts w:eastAsia="黑体" w:cs="Times New Roman" w:hint="eastAsia"/>
            <w:color w:val="000000" w:themeColor="text1"/>
          </w:rPr>
          <w:t>4</w:t>
        </w:r>
      </w:ins>
      <w:ins w:id="467" w:author="yang" w:date="2024-05-07T16:36:00Z">
        <w:r>
          <w:rPr>
            <w:rFonts w:ascii="黑体" w:eastAsia="黑体" w:hAnsi="黑体" w:hint="eastAsia"/>
            <w:color w:val="000000" w:themeColor="text1"/>
          </w:rPr>
          <w:t xml:space="preserve"> D</w:t>
        </w:r>
        <w:r>
          <w:rPr>
            <w:rFonts w:ascii="黑体" w:eastAsia="黑体" w:hAnsi="黑体"/>
            <w:color w:val="000000" w:themeColor="text1"/>
          </w:rPr>
          <w:t>ANDP</w:t>
        </w:r>
        <w:r>
          <w:rPr>
            <w:rFonts w:ascii="黑体" w:eastAsia="黑体" w:hAnsi="黑体" w:hint="eastAsia"/>
            <w:color w:val="000000" w:themeColor="text1"/>
          </w:rPr>
          <w:t>在</w:t>
        </w:r>
      </w:ins>
      <w:ins w:id="468" w:author="yang" w:date="2024-05-07T16:53:00Z">
        <w:r w:rsidR="00B57A29">
          <w:rPr>
            <w:rFonts w:ascii="黑体" w:eastAsia="黑体" w:hAnsi="黑体" w:hint="eastAsia"/>
            <w:color w:val="000000" w:themeColor="text1"/>
          </w:rPr>
          <w:t>GO模型</w:t>
        </w:r>
      </w:ins>
      <w:ins w:id="469" w:author="yang" w:date="2024-05-07T16:36:00Z">
        <w:r>
          <w:rPr>
            <w:rFonts w:ascii="黑体" w:eastAsia="黑体" w:hAnsi="黑体"/>
            <w:color w:val="000000" w:themeColor="text1"/>
          </w:rPr>
          <w:t>9</w:t>
        </w:r>
        <w:r>
          <w:rPr>
            <w:rFonts w:ascii="黑体" w:eastAsia="黑体" w:hAnsi="黑体" w:hint="eastAsia"/>
            <w:color w:val="000000" w:themeColor="text1"/>
          </w:rPr>
          <w:t>个场景下跨环境学习实验结果误差表</w:t>
        </w:r>
      </w:ins>
    </w:p>
    <w:tbl>
      <w:tblPr>
        <w:tblStyle w:val="af7"/>
        <w:tblW w:w="0" w:type="auto"/>
        <w:tblLook w:val="04A0" w:firstRow="1" w:lastRow="0" w:firstColumn="1" w:lastColumn="0" w:noHBand="0" w:noVBand="1"/>
      </w:tblPr>
      <w:tblGrid>
        <w:gridCol w:w="1043"/>
        <w:gridCol w:w="652"/>
        <w:gridCol w:w="65"/>
        <w:gridCol w:w="726"/>
        <w:gridCol w:w="718"/>
        <w:gridCol w:w="718"/>
        <w:gridCol w:w="718"/>
        <w:gridCol w:w="718"/>
        <w:gridCol w:w="718"/>
        <w:gridCol w:w="718"/>
        <w:gridCol w:w="636"/>
        <w:gridCol w:w="876"/>
      </w:tblGrid>
      <w:tr w:rsidR="00605DE4" w14:paraId="20346C0B" w14:textId="77777777" w:rsidTr="00605DE4">
        <w:trPr>
          <w:cnfStyle w:val="100000000000" w:firstRow="1" w:lastRow="0" w:firstColumn="0" w:lastColumn="0" w:oddVBand="0" w:evenVBand="0" w:oddHBand="0" w:evenHBand="0" w:firstRowFirstColumn="0" w:firstRowLastColumn="0" w:lastRowFirstColumn="0" w:lastRowLastColumn="0"/>
          <w:ins w:id="470" w:author="yang" w:date="2024-05-07T16:36:00Z"/>
        </w:trPr>
        <w:tc>
          <w:tcPr>
            <w:tcW w:w="1043" w:type="dxa"/>
            <w:tcBorders>
              <w:top w:val="single" w:sz="12" w:space="0" w:color="000000"/>
              <w:bottom w:val="single" w:sz="4" w:space="0" w:color="000000"/>
            </w:tcBorders>
            <w:shd w:val="clear" w:color="auto" w:fill="FFFFFF"/>
          </w:tcPr>
          <w:p w14:paraId="1F8AD239" w14:textId="77777777" w:rsidR="0057216B" w:rsidRDefault="0057216B" w:rsidP="002C5FD0">
            <w:pPr>
              <w:spacing w:line="360" w:lineRule="auto"/>
              <w:ind w:firstLineChars="0" w:firstLine="0"/>
              <w:jc w:val="center"/>
              <w:rPr>
                <w:ins w:id="471" w:author="yang" w:date="2024-05-07T16:36:00Z"/>
                <w:color w:val="000000"/>
              </w:rPr>
            </w:pPr>
          </w:p>
        </w:tc>
        <w:tc>
          <w:tcPr>
            <w:tcW w:w="652" w:type="dxa"/>
            <w:tcBorders>
              <w:top w:val="single" w:sz="12" w:space="0" w:color="000000"/>
              <w:bottom w:val="single" w:sz="4" w:space="0" w:color="000000"/>
            </w:tcBorders>
            <w:shd w:val="clear" w:color="auto" w:fill="FFFFFF"/>
          </w:tcPr>
          <w:p w14:paraId="2BAF8663" w14:textId="77777777" w:rsidR="0057216B" w:rsidRDefault="0057216B" w:rsidP="002C5FD0">
            <w:pPr>
              <w:spacing w:line="360" w:lineRule="auto"/>
              <w:ind w:firstLineChars="0" w:firstLine="0"/>
              <w:jc w:val="center"/>
              <w:rPr>
                <w:ins w:id="472" w:author="yang" w:date="2024-05-07T16:36:00Z"/>
                <w:color w:val="000000"/>
              </w:rPr>
            </w:pPr>
            <w:ins w:id="473" w:author="yang" w:date="2024-05-07T16:36:00Z">
              <w:r>
                <w:rPr>
                  <w:rFonts w:hint="eastAsia"/>
                  <w:color w:val="000000"/>
                </w:rPr>
                <w:t>1</w:t>
              </w:r>
            </w:ins>
          </w:p>
        </w:tc>
        <w:tc>
          <w:tcPr>
            <w:tcW w:w="791" w:type="dxa"/>
            <w:gridSpan w:val="2"/>
            <w:tcBorders>
              <w:top w:val="single" w:sz="12" w:space="0" w:color="000000"/>
              <w:bottom w:val="single" w:sz="4" w:space="0" w:color="000000"/>
            </w:tcBorders>
            <w:shd w:val="clear" w:color="auto" w:fill="FFFFFF"/>
          </w:tcPr>
          <w:p w14:paraId="07C347DB" w14:textId="77777777" w:rsidR="0057216B" w:rsidRDefault="0057216B" w:rsidP="002C5FD0">
            <w:pPr>
              <w:spacing w:line="360" w:lineRule="auto"/>
              <w:ind w:firstLineChars="0" w:firstLine="0"/>
              <w:jc w:val="center"/>
              <w:rPr>
                <w:ins w:id="474" w:author="yang" w:date="2024-05-07T16:36:00Z"/>
                <w:color w:val="000000"/>
              </w:rPr>
            </w:pPr>
            <w:ins w:id="475" w:author="yang" w:date="2024-05-07T16:36:00Z">
              <w:r>
                <w:rPr>
                  <w:rFonts w:hint="eastAsia"/>
                  <w:color w:val="000000"/>
                </w:rPr>
                <w:t>2</w:t>
              </w:r>
            </w:ins>
          </w:p>
        </w:tc>
        <w:tc>
          <w:tcPr>
            <w:tcW w:w="718" w:type="dxa"/>
            <w:tcBorders>
              <w:top w:val="single" w:sz="12" w:space="0" w:color="000000"/>
              <w:bottom w:val="single" w:sz="4" w:space="0" w:color="000000"/>
            </w:tcBorders>
            <w:shd w:val="clear" w:color="auto" w:fill="FFFFFF"/>
          </w:tcPr>
          <w:p w14:paraId="69A83F66" w14:textId="77777777" w:rsidR="0057216B" w:rsidRDefault="0057216B" w:rsidP="002C5FD0">
            <w:pPr>
              <w:spacing w:line="360" w:lineRule="auto"/>
              <w:ind w:firstLineChars="0" w:firstLine="0"/>
              <w:jc w:val="center"/>
              <w:rPr>
                <w:ins w:id="476" w:author="yang" w:date="2024-05-07T16:36:00Z"/>
                <w:color w:val="000000"/>
              </w:rPr>
            </w:pPr>
            <w:ins w:id="477" w:author="yang" w:date="2024-05-07T16:36:00Z">
              <w:r>
                <w:rPr>
                  <w:rFonts w:hint="eastAsia"/>
                  <w:color w:val="000000"/>
                </w:rPr>
                <w:t>3</w:t>
              </w:r>
            </w:ins>
          </w:p>
        </w:tc>
        <w:tc>
          <w:tcPr>
            <w:tcW w:w="718" w:type="dxa"/>
            <w:tcBorders>
              <w:top w:val="single" w:sz="12" w:space="0" w:color="000000"/>
              <w:bottom w:val="single" w:sz="4" w:space="0" w:color="000000"/>
            </w:tcBorders>
            <w:shd w:val="clear" w:color="auto" w:fill="FFFFFF"/>
          </w:tcPr>
          <w:p w14:paraId="769517A6" w14:textId="77777777" w:rsidR="0057216B" w:rsidRDefault="0057216B" w:rsidP="002C5FD0">
            <w:pPr>
              <w:spacing w:line="360" w:lineRule="auto"/>
              <w:ind w:firstLineChars="0" w:firstLine="0"/>
              <w:jc w:val="center"/>
              <w:rPr>
                <w:ins w:id="478" w:author="yang" w:date="2024-05-07T16:36:00Z"/>
                <w:color w:val="000000"/>
              </w:rPr>
            </w:pPr>
            <w:ins w:id="479" w:author="yang" w:date="2024-05-07T16:36:00Z">
              <w:r>
                <w:rPr>
                  <w:rFonts w:hint="eastAsia"/>
                  <w:color w:val="000000"/>
                </w:rPr>
                <w:t>4</w:t>
              </w:r>
            </w:ins>
          </w:p>
        </w:tc>
        <w:tc>
          <w:tcPr>
            <w:tcW w:w="718" w:type="dxa"/>
            <w:tcBorders>
              <w:top w:val="single" w:sz="12" w:space="0" w:color="000000"/>
              <w:bottom w:val="single" w:sz="4" w:space="0" w:color="000000"/>
            </w:tcBorders>
            <w:shd w:val="clear" w:color="auto" w:fill="FFFFFF"/>
          </w:tcPr>
          <w:p w14:paraId="50B93536" w14:textId="77777777" w:rsidR="0057216B" w:rsidRDefault="0057216B" w:rsidP="002C5FD0">
            <w:pPr>
              <w:spacing w:line="360" w:lineRule="auto"/>
              <w:ind w:firstLineChars="0" w:firstLine="0"/>
              <w:jc w:val="center"/>
              <w:rPr>
                <w:ins w:id="480" w:author="yang" w:date="2024-05-07T16:36:00Z"/>
                <w:color w:val="000000"/>
              </w:rPr>
            </w:pPr>
            <w:ins w:id="481" w:author="yang" w:date="2024-05-07T16:36:00Z">
              <w:r>
                <w:rPr>
                  <w:rFonts w:hint="eastAsia"/>
                  <w:color w:val="000000"/>
                </w:rPr>
                <w:t>5</w:t>
              </w:r>
            </w:ins>
          </w:p>
        </w:tc>
        <w:tc>
          <w:tcPr>
            <w:tcW w:w="718" w:type="dxa"/>
            <w:tcBorders>
              <w:top w:val="single" w:sz="12" w:space="0" w:color="000000"/>
              <w:bottom w:val="single" w:sz="4" w:space="0" w:color="000000"/>
            </w:tcBorders>
            <w:shd w:val="clear" w:color="auto" w:fill="FFFFFF"/>
          </w:tcPr>
          <w:p w14:paraId="6C3B46D6" w14:textId="77777777" w:rsidR="0057216B" w:rsidRDefault="0057216B" w:rsidP="002C5FD0">
            <w:pPr>
              <w:spacing w:line="360" w:lineRule="auto"/>
              <w:ind w:firstLineChars="0" w:firstLine="0"/>
              <w:jc w:val="center"/>
              <w:rPr>
                <w:ins w:id="482" w:author="yang" w:date="2024-05-07T16:36:00Z"/>
                <w:color w:val="000000"/>
              </w:rPr>
            </w:pPr>
            <w:ins w:id="483" w:author="yang" w:date="2024-05-07T16:36:00Z">
              <w:r>
                <w:rPr>
                  <w:rFonts w:hint="eastAsia"/>
                  <w:color w:val="000000"/>
                </w:rPr>
                <w:t>6</w:t>
              </w:r>
            </w:ins>
          </w:p>
        </w:tc>
        <w:tc>
          <w:tcPr>
            <w:tcW w:w="718" w:type="dxa"/>
            <w:tcBorders>
              <w:top w:val="single" w:sz="12" w:space="0" w:color="000000"/>
              <w:bottom w:val="single" w:sz="4" w:space="0" w:color="000000"/>
            </w:tcBorders>
            <w:shd w:val="clear" w:color="auto" w:fill="FFFFFF"/>
          </w:tcPr>
          <w:p w14:paraId="39196100" w14:textId="77777777" w:rsidR="0057216B" w:rsidRDefault="0057216B" w:rsidP="002C5FD0">
            <w:pPr>
              <w:spacing w:line="360" w:lineRule="auto"/>
              <w:ind w:firstLineChars="0" w:firstLine="0"/>
              <w:jc w:val="center"/>
              <w:rPr>
                <w:ins w:id="484" w:author="yang" w:date="2024-05-07T16:36:00Z"/>
                <w:color w:val="000000"/>
              </w:rPr>
            </w:pPr>
            <w:ins w:id="485" w:author="yang" w:date="2024-05-07T16:36:00Z">
              <w:r>
                <w:rPr>
                  <w:rFonts w:hint="eastAsia"/>
                  <w:color w:val="000000"/>
                </w:rPr>
                <w:t>7</w:t>
              </w:r>
            </w:ins>
          </w:p>
        </w:tc>
        <w:tc>
          <w:tcPr>
            <w:tcW w:w="718" w:type="dxa"/>
            <w:tcBorders>
              <w:top w:val="single" w:sz="12" w:space="0" w:color="000000"/>
              <w:bottom w:val="single" w:sz="4" w:space="0" w:color="000000"/>
            </w:tcBorders>
            <w:shd w:val="clear" w:color="auto" w:fill="FFFFFF"/>
          </w:tcPr>
          <w:p w14:paraId="1DAB0E00" w14:textId="77777777" w:rsidR="0057216B" w:rsidRDefault="0057216B" w:rsidP="002C5FD0">
            <w:pPr>
              <w:spacing w:line="360" w:lineRule="auto"/>
              <w:ind w:firstLineChars="0" w:firstLine="0"/>
              <w:jc w:val="center"/>
              <w:rPr>
                <w:ins w:id="486" w:author="yang" w:date="2024-05-07T16:36:00Z"/>
                <w:color w:val="000000"/>
              </w:rPr>
            </w:pPr>
            <w:ins w:id="487" w:author="yang" w:date="2024-05-07T16:36:00Z">
              <w:r>
                <w:rPr>
                  <w:rFonts w:hint="eastAsia"/>
                  <w:color w:val="000000"/>
                </w:rPr>
                <w:t>8</w:t>
              </w:r>
            </w:ins>
          </w:p>
        </w:tc>
        <w:tc>
          <w:tcPr>
            <w:tcW w:w="636" w:type="dxa"/>
            <w:tcBorders>
              <w:top w:val="single" w:sz="12" w:space="0" w:color="000000"/>
              <w:bottom w:val="single" w:sz="4" w:space="0" w:color="000000"/>
            </w:tcBorders>
            <w:shd w:val="clear" w:color="auto" w:fill="FFFFFF"/>
          </w:tcPr>
          <w:p w14:paraId="4644D70A" w14:textId="77777777" w:rsidR="0057216B" w:rsidRDefault="0057216B" w:rsidP="002C5FD0">
            <w:pPr>
              <w:spacing w:line="360" w:lineRule="auto"/>
              <w:ind w:firstLineChars="0" w:firstLine="0"/>
              <w:jc w:val="center"/>
              <w:rPr>
                <w:ins w:id="488" w:author="yang" w:date="2024-05-07T16:36:00Z"/>
                <w:color w:val="000000"/>
              </w:rPr>
            </w:pPr>
            <w:ins w:id="489" w:author="yang" w:date="2024-05-07T16:36:00Z">
              <w:r>
                <w:rPr>
                  <w:rFonts w:hint="eastAsia"/>
                  <w:color w:val="000000"/>
                </w:rPr>
                <w:t>9</w:t>
              </w:r>
            </w:ins>
          </w:p>
        </w:tc>
        <w:tc>
          <w:tcPr>
            <w:tcW w:w="876" w:type="dxa"/>
            <w:tcBorders>
              <w:top w:val="single" w:sz="12" w:space="0" w:color="000000"/>
              <w:bottom w:val="single" w:sz="4" w:space="0" w:color="000000"/>
            </w:tcBorders>
            <w:shd w:val="clear" w:color="auto" w:fill="FFFFFF"/>
          </w:tcPr>
          <w:p w14:paraId="59FA6795" w14:textId="77777777" w:rsidR="0057216B" w:rsidRDefault="0057216B" w:rsidP="002C5FD0">
            <w:pPr>
              <w:ind w:firstLineChars="0" w:firstLine="0"/>
              <w:rPr>
                <w:ins w:id="490" w:author="yang" w:date="2024-05-07T16:36:00Z"/>
                <w:color w:val="000000"/>
                <w:sz w:val="18"/>
                <w:szCs w:val="18"/>
              </w:rPr>
            </w:pPr>
            <w:ins w:id="491" w:author="yang" w:date="2024-05-07T16:36:00Z">
              <w:r>
                <w:rPr>
                  <w:rFonts w:hint="eastAsia"/>
                  <w:color w:val="000000"/>
                  <w:sz w:val="18"/>
                  <w:szCs w:val="18"/>
                </w:rPr>
                <w:t>平均值</w:t>
              </w:r>
            </w:ins>
          </w:p>
        </w:tc>
      </w:tr>
      <w:tr w:rsidR="00605DE4" w14:paraId="62319108" w14:textId="77777777" w:rsidTr="00605DE4">
        <w:trPr>
          <w:ins w:id="492" w:author="yang" w:date="2024-05-07T16:36:00Z"/>
        </w:trPr>
        <w:tc>
          <w:tcPr>
            <w:tcW w:w="1043" w:type="dxa"/>
            <w:tcBorders>
              <w:top w:val="single" w:sz="4" w:space="0" w:color="000000"/>
            </w:tcBorders>
            <w:shd w:val="clear" w:color="auto" w:fill="FFFFFF"/>
          </w:tcPr>
          <w:p w14:paraId="0F6F2FB0" w14:textId="77777777" w:rsidR="0057216B" w:rsidRDefault="0057216B" w:rsidP="002C5FD0">
            <w:pPr>
              <w:spacing w:line="360" w:lineRule="auto"/>
              <w:ind w:firstLineChars="0" w:firstLine="0"/>
              <w:jc w:val="center"/>
              <w:rPr>
                <w:ins w:id="493" w:author="yang" w:date="2024-05-07T16:36:00Z"/>
                <w:color w:val="000000"/>
              </w:rPr>
            </w:pPr>
            <w:ins w:id="494" w:author="yang" w:date="2024-05-07T16:36:00Z">
              <w:r>
                <w:rPr>
                  <w:rFonts w:hint="eastAsia"/>
                  <w:color w:val="000000"/>
                </w:rPr>
                <w:t>N</w:t>
              </w:r>
              <w:r>
                <w:rPr>
                  <w:color w:val="000000"/>
                </w:rPr>
                <w:t>DP</w:t>
              </w:r>
            </w:ins>
          </w:p>
        </w:tc>
        <w:tc>
          <w:tcPr>
            <w:tcW w:w="717" w:type="dxa"/>
            <w:gridSpan w:val="2"/>
            <w:tcBorders>
              <w:top w:val="single" w:sz="4" w:space="0" w:color="000000"/>
            </w:tcBorders>
            <w:shd w:val="clear" w:color="auto" w:fill="FFFFFF"/>
          </w:tcPr>
          <w:p w14:paraId="3785272A" w14:textId="2DB1401A" w:rsidR="0057216B" w:rsidRDefault="0057216B" w:rsidP="002C5FD0">
            <w:pPr>
              <w:spacing w:line="360" w:lineRule="auto"/>
              <w:ind w:firstLineChars="0" w:firstLine="0"/>
              <w:jc w:val="right"/>
              <w:rPr>
                <w:ins w:id="495" w:author="yang" w:date="2024-05-07T16:36:00Z"/>
                <w:rFonts w:hint="eastAsia"/>
                <w:color w:val="000000"/>
              </w:rPr>
            </w:pPr>
            <w:ins w:id="496" w:author="yang" w:date="2024-05-07T16:38:00Z">
              <w:r>
                <w:rPr>
                  <w:rFonts w:hint="eastAsia"/>
                  <w:color w:val="000000"/>
                </w:rPr>
                <w:t>12.4</w:t>
              </w:r>
            </w:ins>
          </w:p>
        </w:tc>
        <w:tc>
          <w:tcPr>
            <w:tcW w:w="726" w:type="dxa"/>
            <w:tcBorders>
              <w:top w:val="single" w:sz="4" w:space="0" w:color="000000"/>
            </w:tcBorders>
            <w:shd w:val="clear" w:color="auto" w:fill="FFFFFF"/>
          </w:tcPr>
          <w:p w14:paraId="0A3C40E4" w14:textId="77BAA948" w:rsidR="0057216B" w:rsidRDefault="0057216B" w:rsidP="002C5FD0">
            <w:pPr>
              <w:spacing w:line="360" w:lineRule="auto"/>
              <w:ind w:firstLineChars="0" w:firstLine="0"/>
              <w:jc w:val="right"/>
              <w:rPr>
                <w:ins w:id="497" w:author="yang" w:date="2024-05-07T16:36:00Z"/>
                <w:rFonts w:hint="eastAsia"/>
                <w:color w:val="000000"/>
              </w:rPr>
            </w:pPr>
            <w:ins w:id="498" w:author="yang" w:date="2024-05-07T16:38:00Z">
              <w:r>
                <w:rPr>
                  <w:rFonts w:hint="eastAsia"/>
                  <w:color w:val="000000"/>
                </w:rPr>
                <w:t>16.1</w:t>
              </w:r>
            </w:ins>
            <w:ins w:id="499" w:author="yang" w:date="2024-05-07T16:36:00Z">
              <w:r>
                <w:rPr>
                  <w:color w:val="000000"/>
                </w:rPr>
                <w:t>.</w:t>
              </w:r>
            </w:ins>
          </w:p>
        </w:tc>
        <w:tc>
          <w:tcPr>
            <w:tcW w:w="718" w:type="dxa"/>
            <w:tcBorders>
              <w:top w:val="single" w:sz="4" w:space="0" w:color="000000"/>
            </w:tcBorders>
            <w:shd w:val="clear" w:color="auto" w:fill="FFFFFF"/>
          </w:tcPr>
          <w:p w14:paraId="44921B02" w14:textId="7371E79E" w:rsidR="0057216B" w:rsidRDefault="0057216B" w:rsidP="002C5FD0">
            <w:pPr>
              <w:spacing w:line="360" w:lineRule="auto"/>
              <w:ind w:firstLineChars="0" w:firstLine="0"/>
              <w:jc w:val="right"/>
              <w:rPr>
                <w:ins w:id="500" w:author="yang" w:date="2024-05-07T16:36:00Z"/>
                <w:rFonts w:hint="eastAsia"/>
                <w:color w:val="000000"/>
              </w:rPr>
            </w:pPr>
            <w:ins w:id="501" w:author="yang" w:date="2024-05-07T16:39:00Z">
              <w:r>
                <w:rPr>
                  <w:rFonts w:hint="eastAsia"/>
                  <w:color w:val="000000"/>
                </w:rPr>
                <w:t>19.1</w:t>
              </w:r>
            </w:ins>
          </w:p>
        </w:tc>
        <w:tc>
          <w:tcPr>
            <w:tcW w:w="718" w:type="dxa"/>
            <w:tcBorders>
              <w:top w:val="single" w:sz="4" w:space="0" w:color="000000"/>
            </w:tcBorders>
            <w:shd w:val="clear" w:color="auto" w:fill="FFFFFF"/>
          </w:tcPr>
          <w:p w14:paraId="3422EDB3" w14:textId="062F577A" w:rsidR="0057216B" w:rsidRDefault="0057216B" w:rsidP="002C5FD0">
            <w:pPr>
              <w:spacing w:line="360" w:lineRule="auto"/>
              <w:ind w:firstLineChars="0" w:firstLine="0"/>
              <w:jc w:val="right"/>
              <w:rPr>
                <w:ins w:id="502" w:author="yang" w:date="2024-05-07T16:36:00Z"/>
                <w:rFonts w:hint="eastAsia"/>
                <w:color w:val="000000"/>
              </w:rPr>
            </w:pPr>
            <w:ins w:id="503" w:author="yang" w:date="2024-05-07T16:39:00Z">
              <w:r>
                <w:rPr>
                  <w:rFonts w:hint="eastAsia"/>
                  <w:color w:val="000000"/>
                </w:rPr>
                <w:t>5.78</w:t>
              </w:r>
            </w:ins>
          </w:p>
        </w:tc>
        <w:tc>
          <w:tcPr>
            <w:tcW w:w="718" w:type="dxa"/>
            <w:tcBorders>
              <w:top w:val="single" w:sz="4" w:space="0" w:color="000000"/>
            </w:tcBorders>
            <w:shd w:val="clear" w:color="auto" w:fill="FFFFFF"/>
          </w:tcPr>
          <w:p w14:paraId="3B05BAED" w14:textId="1EF04E4C" w:rsidR="0057216B" w:rsidRDefault="0057216B" w:rsidP="002C5FD0">
            <w:pPr>
              <w:spacing w:line="360" w:lineRule="auto"/>
              <w:ind w:firstLineChars="0" w:firstLine="0"/>
              <w:jc w:val="right"/>
              <w:rPr>
                <w:ins w:id="504" w:author="yang" w:date="2024-05-07T16:36:00Z"/>
                <w:rFonts w:hint="eastAsia"/>
                <w:color w:val="000000"/>
              </w:rPr>
            </w:pPr>
            <w:ins w:id="505" w:author="yang" w:date="2024-05-07T16:39:00Z">
              <w:r>
                <w:rPr>
                  <w:rFonts w:hint="eastAsia"/>
                  <w:color w:val="000000"/>
                </w:rPr>
                <w:t>6.31</w:t>
              </w:r>
            </w:ins>
          </w:p>
        </w:tc>
        <w:tc>
          <w:tcPr>
            <w:tcW w:w="718" w:type="dxa"/>
            <w:tcBorders>
              <w:top w:val="single" w:sz="4" w:space="0" w:color="000000"/>
            </w:tcBorders>
            <w:shd w:val="clear" w:color="auto" w:fill="FFFFFF"/>
          </w:tcPr>
          <w:p w14:paraId="65E0FA33" w14:textId="3A953026" w:rsidR="0057216B" w:rsidRDefault="0057216B" w:rsidP="002C5FD0">
            <w:pPr>
              <w:spacing w:line="360" w:lineRule="auto"/>
              <w:ind w:firstLineChars="0" w:firstLine="0"/>
              <w:jc w:val="right"/>
              <w:rPr>
                <w:ins w:id="506" w:author="yang" w:date="2024-05-07T16:36:00Z"/>
                <w:rFonts w:hint="eastAsia"/>
                <w:color w:val="000000"/>
              </w:rPr>
            </w:pPr>
            <w:ins w:id="507" w:author="yang" w:date="2024-05-07T16:39:00Z">
              <w:r>
                <w:rPr>
                  <w:rFonts w:hint="eastAsia"/>
                  <w:color w:val="000000"/>
                </w:rPr>
                <w:t>17.6</w:t>
              </w:r>
            </w:ins>
          </w:p>
        </w:tc>
        <w:tc>
          <w:tcPr>
            <w:tcW w:w="718" w:type="dxa"/>
            <w:tcBorders>
              <w:top w:val="single" w:sz="4" w:space="0" w:color="000000"/>
            </w:tcBorders>
            <w:shd w:val="clear" w:color="auto" w:fill="FFFFFF"/>
          </w:tcPr>
          <w:p w14:paraId="02EB6A25" w14:textId="21E1FD6A" w:rsidR="0057216B" w:rsidRDefault="0057216B" w:rsidP="002C5FD0">
            <w:pPr>
              <w:spacing w:line="360" w:lineRule="auto"/>
              <w:ind w:firstLineChars="0" w:firstLine="0"/>
              <w:jc w:val="right"/>
              <w:rPr>
                <w:ins w:id="508" w:author="yang" w:date="2024-05-07T16:36:00Z"/>
                <w:rFonts w:hint="eastAsia"/>
                <w:color w:val="000000"/>
              </w:rPr>
            </w:pPr>
            <w:ins w:id="509" w:author="yang" w:date="2024-05-07T16:39:00Z">
              <w:r>
                <w:rPr>
                  <w:rFonts w:hint="eastAsia"/>
                  <w:color w:val="000000"/>
                </w:rPr>
                <w:t>5.08</w:t>
              </w:r>
            </w:ins>
          </w:p>
        </w:tc>
        <w:tc>
          <w:tcPr>
            <w:tcW w:w="718" w:type="dxa"/>
            <w:tcBorders>
              <w:top w:val="single" w:sz="4" w:space="0" w:color="000000"/>
            </w:tcBorders>
            <w:shd w:val="clear" w:color="auto" w:fill="FFFFFF"/>
          </w:tcPr>
          <w:p w14:paraId="1C53CB56" w14:textId="77565311" w:rsidR="0057216B" w:rsidRDefault="0057216B" w:rsidP="002C5FD0">
            <w:pPr>
              <w:spacing w:line="360" w:lineRule="auto"/>
              <w:ind w:firstLineChars="0" w:firstLine="0"/>
              <w:jc w:val="right"/>
              <w:rPr>
                <w:ins w:id="510" w:author="yang" w:date="2024-05-07T16:36:00Z"/>
                <w:rFonts w:hint="eastAsia"/>
                <w:color w:val="000000"/>
              </w:rPr>
            </w:pPr>
            <w:ins w:id="511" w:author="yang" w:date="2024-05-07T16:37:00Z">
              <w:r>
                <w:rPr>
                  <w:rFonts w:hint="eastAsia"/>
                  <w:color w:val="000000"/>
                </w:rPr>
                <w:t>12.6</w:t>
              </w:r>
            </w:ins>
          </w:p>
        </w:tc>
        <w:tc>
          <w:tcPr>
            <w:tcW w:w="636" w:type="dxa"/>
            <w:tcBorders>
              <w:top w:val="single" w:sz="4" w:space="0" w:color="000000"/>
            </w:tcBorders>
            <w:shd w:val="clear" w:color="auto" w:fill="FFFFFF"/>
          </w:tcPr>
          <w:p w14:paraId="55AC5711" w14:textId="68FDB05F" w:rsidR="0057216B" w:rsidRDefault="0057216B" w:rsidP="002C5FD0">
            <w:pPr>
              <w:spacing w:line="360" w:lineRule="auto"/>
              <w:ind w:firstLineChars="0" w:firstLine="0"/>
              <w:jc w:val="right"/>
              <w:rPr>
                <w:ins w:id="512" w:author="yang" w:date="2024-05-07T16:36:00Z"/>
                <w:rFonts w:hint="eastAsia"/>
                <w:color w:val="000000"/>
              </w:rPr>
            </w:pPr>
            <w:ins w:id="513" w:author="yang" w:date="2024-05-07T16:39:00Z">
              <w:r>
                <w:rPr>
                  <w:rFonts w:hint="eastAsia"/>
                  <w:color w:val="000000"/>
                </w:rPr>
                <w:t>10.2</w:t>
              </w:r>
            </w:ins>
          </w:p>
        </w:tc>
        <w:tc>
          <w:tcPr>
            <w:tcW w:w="876" w:type="dxa"/>
            <w:tcBorders>
              <w:top w:val="single" w:sz="4" w:space="0" w:color="000000"/>
            </w:tcBorders>
            <w:shd w:val="clear" w:color="auto" w:fill="FFFFFF"/>
          </w:tcPr>
          <w:p w14:paraId="4F951A31" w14:textId="7B77F900" w:rsidR="0057216B" w:rsidRDefault="0057216B" w:rsidP="002C5FD0">
            <w:pPr>
              <w:ind w:firstLineChars="100" w:firstLine="240"/>
              <w:rPr>
                <w:ins w:id="514" w:author="yang" w:date="2024-05-07T16:36:00Z"/>
                <w:rFonts w:hint="eastAsia"/>
                <w:color w:val="000000"/>
              </w:rPr>
            </w:pPr>
            <w:ins w:id="515" w:author="yang" w:date="2024-05-07T16:40:00Z">
              <w:r>
                <w:rPr>
                  <w:rFonts w:hint="eastAsia"/>
                  <w:color w:val="000000"/>
                </w:rPr>
                <w:t>11.5</w:t>
              </w:r>
            </w:ins>
          </w:p>
        </w:tc>
      </w:tr>
      <w:tr w:rsidR="00605DE4" w14:paraId="7CD825D6" w14:textId="77777777" w:rsidTr="00605DE4">
        <w:trPr>
          <w:ins w:id="516" w:author="yang" w:date="2024-05-07T16:36:00Z"/>
        </w:trPr>
        <w:tc>
          <w:tcPr>
            <w:tcW w:w="1043" w:type="dxa"/>
            <w:shd w:val="clear" w:color="auto" w:fill="FFFFFF"/>
          </w:tcPr>
          <w:p w14:paraId="65F94846" w14:textId="77777777" w:rsidR="0057216B" w:rsidRDefault="0057216B" w:rsidP="002C5FD0">
            <w:pPr>
              <w:spacing w:line="360" w:lineRule="auto"/>
              <w:ind w:firstLineChars="0" w:firstLine="0"/>
              <w:jc w:val="center"/>
              <w:rPr>
                <w:ins w:id="517" w:author="yang" w:date="2024-05-07T16:36:00Z"/>
                <w:color w:val="000000"/>
              </w:rPr>
            </w:pPr>
            <w:ins w:id="518" w:author="yang" w:date="2024-05-07T16:36:00Z">
              <w:r>
                <w:rPr>
                  <w:rFonts w:hint="eastAsia"/>
                  <w:color w:val="000000"/>
                </w:rPr>
                <w:t>N</w:t>
              </w:r>
              <w:r>
                <w:rPr>
                  <w:color w:val="000000"/>
                </w:rPr>
                <w:t>P</w:t>
              </w:r>
            </w:ins>
          </w:p>
        </w:tc>
        <w:tc>
          <w:tcPr>
            <w:tcW w:w="717" w:type="dxa"/>
            <w:gridSpan w:val="2"/>
            <w:shd w:val="clear" w:color="auto" w:fill="FFFFFF"/>
          </w:tcPr>
          <w:p w14:paraId="2756A4CF" w14:textId="7E233795" w:rsidR="0057216B" w:rsidRDefault="00DF3CBD" w:rsidP="002C5FD0">
            <w:pPr>
              <w:spacing w:line="360" w:lineRule="auto"/>
              <w:ind w:firstLineChars="0" w:firstLine="0"/>
              <w:jc w:val="right"/>
              <w:rPr>
                <w:ins w:id="519" w:author="yang" w:date="2024-05-07T16:36:00Z"/>
                <w:rFonts w:hint="eastAsia"/>
                <w:color w:val="000000"/>
              </w:rPr>
            </w:pPr>
            <w:ins w:id="520" w:author="yang" w:date="2024-05-07T16:41:00Z">
              <w:r>
                <w:rPr>
                  <w:rFonts w:hint="eastAsia"/>
                  <w:color w:val="000000"/>
                </w:rPr>
                <w:t>11.0</w:t>
              </w:r>
            </w:ins>
          </w:p>
        </w:tc>
        <w:tc>
          <w:tcPr>
            <w:tcW w:w="726" w:type="dxa"/>
            <w:shd w:val="clear" w:color="auto" w:fill="FFFFFF"/>
          </w:tcPr>
          <w:p w14:paraId="41FD6AF2" w14:textId="72F90568" w:rsidR="0057216B" w:rsidRDefault="00DF3CBD" w:rsidP="002C5FD0">
            <w:pPr>
              <w:spacing w:line="360" w:lineRule="auto"/>
              <w:ind w:firstLineChars="0" w:firstLine="0"/>
              <w:jc w:val="right"/>
              <w:rPr>
                <w:ins w:id="521" w:author="yang" w:date="2024-05-07T16:36:00Z"/>
                <w:rFonts w:hint="eastAsia"/>
                <w:color w:val="000000"/>
              </w:rPr>
            </w:pPr>
            <w:ins w:id="522" w:author="yang" w:date="2024-05-07T16:41:00Z">
              <w:r>
                <w:rPr>
                  <w:rFonts w:hint="eastAsia"/>
                  <w:color w:val="000000"/>
                </w:rPr>
                <w:t>19.8</w:t>
              </w:r>
            </w:ins>
          </w:p>
        </w:tc>
        <w:tc>
          <w:tcPr>
            <w:tcW w:w="718" w:type="dxa"/>
            <w:shd w:val="clear" w:color="auto" w:fill="FFFFFF"/>
          </w:tcPr>
          <w:p w14:paraId="31FCA646" w14:textId="60F3D2C8" w:rsidR="0057216B" w:rsidRDefault="00DF3CBD" w:rsidP="002C5FD0">
            <w:pPr>
              <w:spacing w:line="360" w:lineRule="auto"/>
              <w:ind w:firstLineChars="0" w:firstLine="0"/>
              <w:jc w:val="right"/>
              <w:rPr>
                <w:ins w:id="523" w:author="yang" w:date="2024-05-07T16:36:00Z"/>
                <w:rFonts w:hint="eastAsia"/>
                <w:color w:val="000000"/>
              </w:rPr>
            </w:pPr>
            <w:ins w:id="524" w:author="yang" w:date="2024-05-07T16:41:00Z">
              <w:r>
                <w:rPr>
                  <w:rFonts w:hint="eastAsia"/>
                  <w:color w:val="000000"/>
                </w:rPr>
                <w:t>21.6</w:t>
              </w:r>
            </w:ins>
          </w:p>
        </w:tc>
        <w:tc>
          <w:tcPr>
            <w:tcW w:w="718" w:type="dxa"/>
            <w:shd w:val="clear" w:color="auto" w:fill="FFFFFF"/>
          </w:tcPr>
          <w:p w14:paraId="44839589" w14:textId="1B003C22" w:rsidR="0057216B" w:rsidRDefault="00DF3CBD" w:rsidP="002C5FD0">
            <w:pPr>
              <w:spacing w:line="360" w:lineRule="auto"/>
              <w:ind w:firstLineChars="0" w:firstLine="0"/>
              <w:jc w:val="right"/>
              <w:rPr>
                <w:ins w:id="525" w:author="yang" w:date="2024-05-07T16:36:00Z"/>
                <w:rFonts w:hint="eastAsia"/>
                <w:color w:val="000000"/>
              </w:rPr>
            </w:pPr>
            <w:ins w:id="526" w:author="yang" w:date="2024-05-07T16:42:00Z">
              <w:r>
                <w:rPr>
                  <w:rFonts w:hint="eastAsia"/>
                  <w:color w:val="000000"/>
                </w:rPr>
                <w:t>13.4</w:t>
              </w:r>
            </w:ins>
          </w:p>
        </w:tc>
        <w:tc>
          <w:tcPr>
            <w:tcW w:w="718" w:type="dxa"/>
            <w:shd w:val="clear" w:color="auto" w:fill="FFFFFF"/>
          </w:tcPr>
          <w:p w14:paraId="070C74E7" w14:textId="549E60C9" w:rsidR="0057216B" w:rsidRDefault="00DF3CBD" w:rsidP="002C5FD0">
            <w:pPr>
              <w:spacing w:line="360" w:lineRule="auto"/>
              <w:ind w:firstLineChars="0" w:firstLine="0"/>
              <w:jc w:val="right"/>
              <w:rPr>
                <w:ins w:id="527" w:author="yang" w:date="2024-05-07T16:36:00Z"/>
                <w:rFonts w:hint="eastAsia"/>
                <w:color w:val="000000"/>
              </w:rPr>
            </w:pPr>
            <w:ins w:id="528" w:author="yang" w:date="2024-05-07T16:41:00Z">
              <w:r>
                <w:rPr>
                  <w:rFonts w:hint="eastAsia"/>
                  <w:color w:val="000000"/>
                </w:rPr>
                <w:t>8.93</w:t>
              </w:r>
            </w:ins>
          </w:p>
        </w:tc>
        <w:tc>
          <w:tcPr>
            <w:tcW w:w="718" w:type="dxa"/>
            <w:shd w:val="clear" w:color="auto" w:fill="FFFFFF"/>
          </w:tcPr>
          <w:p w14:paraId="03ED6404" w14:textId="367F969F" w:rsidR="0057216B" w:rsidRDefault="00DF3CBD" w:rsidP="002C5FD0">
            <w:pPr>
              <w:spacing w:line="360" w:lineRule="auto"/>
              <w:ind w:firstLineChars="0" w:firstLine="0"/>
              <w:jc w:val="right"/>
              <w:rPr>
                <w:ins w:id="529" w:author="yang" w:date="2024-05-07T16:36:00Z"/>
                <w:rFonts w:hint="eastAsia"/>
                <w:color w:val="000000"/>
              </w:rPr>
            </w:pPr>
            <w:ins w:id="530" w:author="yang" w:date="2024-05-07T16:42:00Z">
              <w:r>
                <w:rPr>
                  <w:rFonts w:hint="eastAsia"/>
                  <w:color w:val="000000"/>
                </w:rPr>
                <w:t>17.2</w:t>
              </w:r>
            </w:ins>
          </w:p>
        </w:tc>
        <w:tc>
          <w:tcPr>
            <w:tcW w:w="718" w:type="dxa"/>
            <w:shd w:val="clear" w:color="auto" w:fill="FFFFFF"/>
          </w:tcPr>
          <w:p w14:paraId="4522935E" w14:textId="531529D6" w:rsidR="0057216B" w:rsidRDefault="00DF3CBD" w:rsidP="002C5FD0">
            <w:pPr>
              <w:spacing w:line="360" w:lineRule="auto"/>
              <w:ind w:firstLineChars="0" w:firstLine="0"/>
              <w:jc w:val="right"/>
              <w:rPr>
                <w:ins w:id="531" w:author="yang" w:date="2024-05-07T16:36:00Z"/>
                <w:rFonts w:hint="eastAsia"/>
                <w:color w:val="000000"/>
              </w:rPr>
            </w:pPr>
            <w:ins w:id="532" w:author="yang" w:date="2024-05-07T16:41:00Z">
              <w:r>
                <w:rPr>
                  <w:rFonts w:hint="eastAsia"/>
                  <w:color w:val="000000"/>
                </w:rPr>
                <w:t>6.78</w:t>
              </w:r>
            </w:ins>
          </w:p>
        </w:tc>
        <w:tc>
          <w:tcPr>
            <w:tcW w:w="718" w:type="dxa"/>
            <w:shd w:val="clear" w:color="auto" w:fill="FFFFFF"/>
          </w:tcPr>
          <w:p w14:paraId="5A7C538A" w14:textId="38AE7529" w:rsidR="0057216B" w:rsidRDefault="0057216B" w:rsidP="002C5FD0">
            <w:pPr>
              <w:spacing w:line="360" w:lineRule="auto"/>
              <w:ind w:firstLineChars="0" w:firstLine="0"/>
              <w:jc w:val="right"/>
              <w:rPr>
                <w:ins w:id="533" w:author="yang" w:date="2024-05-07T16:36:00Z"/>
                <w:rFonts w:hint="eastAsia"/>
                <w:color w:val="000000"/>
              </w:rPr>
            </w:pPr>
            <w:ins w:id="534" w:author="yang" w:date="2024-05-07T16:37:00Z">
              <w:r>
                <w:rPr>
                  <w:rFonts w:hint="eastAsia"/>
                  <w:color w:val="000000"/>
                </w:rPr>
                <w:t>13.5</w:t>
              </w:r>
            </w:ins>
          </w:p>
        </w:tc>
        <w:tc>
          <w:tcPr>
            <w:tcW w:w="636" w:type="dxa"/>
            <w:shd w:val="clear" w:color="auto" w:fill="FFFFFF"/>
          </w:tcPr>
          <w:p w14:paraId="6E9DBF87" w14:textId="44268D26" w:rsidR="0057216B" w:rsidRDefault="00DF3CBD" w:rsidP="002C5FD0">
            <w:pPr>
              <w:spacing w:line="360" w:lineRule="auto"/>
              <w:ind w:firstLineChars="0" w:firstLine="0"/>
              <w:jc w:val="right"/>
              <w:rPr>
                <w:ins w:id="535" w:author="yang" w:date="2024-05-07T16:36:00Z"/>
                <w:rFonts w:hint="eastAsia"/>
                <w:color w:val="000000"/>
              </w:rPr>
            </w:pPr>
            <w:ins w:id="536" w:author="yang" w:date="2024-05-07T16:42:00Z">
              <w:r>
                <w:rPr>
                  <w:rFonts w:hint="eastAsia"/>
                  <w:color w:val="000000"/>
                </w:rPr>
                <w:t>14.6</w:t>
              </w:r>
            </w:ins>
          </w:p>
        </w:tc>
        <w:tc>
          <w:tcPr>
            <w:tcW w:w="876" w:type="dxa"/>
            <w:shd w:val="clear" w:color="auto" w:fill="FFFFFF"/>
          </w:tcPr>
          <w:p w14:paraId="34C99B8D" w14:textId="1EBE1DDA" w:rsidR="0057216B" w:rsidRDefault="00DF3CBD" w:rsidP="002C5FD0">
            <w:pPr>
              <w:ind w:firstLineChars="100" w:firstLine="240"/>
              <w:rPr>
                <w:ins w:id="537" w:author="yang" w:date="2024-05-07T16:36:00Z"/>
                <w:rFonts w:hint="eastAsia"/>
                <w:color w:val="000000"/>
              </w:rPr>
            </w:pPr>
            <w:ins w:id="538" w:author="yang" w:date="2024-05-07T16:42:00Z">
              <w:r>
                <w:rPr>
                  <w:rFonts w:hint="eastAsia"/>
                  <w:color w:val="000000"/>
                </w:rPr>
                <w:t>14.4</w:t>
              </w:r>
            </w:ins>
          </w:p>
        </w:tc>
      </w:tr>
      <w:tr w:rsidR="00605DE4" w14:paraId="1338D771" w14:textId="77777777" w:rsidTr="00605DE4">
        <w:trPr>
          <w:ins w:id="539" w:author="yang" w:date="2024-05-07T16:36:00Z"/>
        </w:trPr>
        <w:tc>
          <w:tcPr>
            <w:tcW w:w="1043" w:type="dxa"/>
            <w:shd w:val="clear" w:color="auto" w:fill="FFFFFF"/>
          </w:tcPr>
          <w:p w14:paraId="6C134B25" w14:textId="77777777" w:rsidR="0057216B" w:rsidRDefault="0057216B" w:rsidP="002C5FD0">
            <w:pPr>
              <w:spacing w:line="360" w:lineRule="auto"/>
              <w:ind w:firstLineChars="0" w:firstLine="0"/>
              <w:jc w:val="center"/>
              <w:rPr>
                <w:ins w:id="540" w:author="yang" w:date="2024-05-07T16:36:00Z"/>
                <w:color w:val="000000"/>
              </w:rPr>
            </w:pPr>
            <w:ins w:id="541" w:author="yang" w:date="2024-05-07T16:36:00Z">
              <w:r>
                <w:rPr>
                  <w:rFonts w:hint="eastAsia"/>
                  <w:color w:val="000000"/>
                </w:rPr>
                <w:t>L</w:t>
              </w:r>
              <w:r>
                <w:rPr>
                  <w:color w:val="000000"/>
                </w:rPr>
                <w:t>EADS</w:t>
              </w:r>
            </w:ins>
          </w:p>
        </w:tc>
        <w:tc>
          <w:tcPr>
            <w:tcW w:w="717" w:type="dxa"/>
            <w:gridSpan w:val="2"/>
            <w:shd w:val="clear" w:color="auto" w:fill="FFFFFF"/>
          </w:tcPr>
          <w:p w14:paraId="3B36AD6C" w14:textId="1192D10C" w:rsidR="0057216B" w:rsidRDefault="00E77270" w:rsidP="002C5FD0">
            <w:pPr>
              <w:spacing w:line="360" w:lineRule="auto"/>
              <w:ind w:firstLineChars="0" w:firstLine="0"/>
              <w:jc w:val="right"/>
              <w:rPr>
                <w:ins w:id="542" w:author="yang" w:date="2024-05-07T16:36:00Z"/>
                <w:rFonts w:hint="eastAsia"/>
                <w:color w:val="000000"/>
              </w:rPr>
            </w:pPr>
            <w:ins w:id="543" w:author="yang" w:date="2024-05-07T16:44:00Z">
              <w:r>
                <w:rPr>
                  <w:rFonts w:hint="eastAsia"/>
                  <w:color w:val="000000"/>
                </w:rPr>
                <w:t>7.79</w:t>
              </w:r>
            </w:ins>
          </w:p>
        </w:tc>
        <w:tc>
          <w:tcPr>
            <w:tcW w:w="726" w:type="dxa"/>
            <w:shd w:val="clear" w:color="auto" w:fill="FFFFFF"/>
          </w:tcPr>
          <w:p w14:paraId="3BA7E020" w14:textId="15E8B48F" w:rsidR="0057216B" w:rsidRDefault="00E77270" w:rsidP="002C5FD0">
            <w:pPr>
              <w:spacing w:line="360" w:lineRule="auto"/>
              <w:ind w:firstLineChars="0" w:firstLine="0"/>
              <w:jc w:val="right"/>
              <w:rPr>
                <w:ins w:id="544" w:author="yang" w:date="2024-05-07T16:36:00Z"/>
                <w:rFonts w:hint="eastAsia"/>
                <w:color w:val="000000"/>
              </w:rPr>
            </w:pPr>
            <w:ins w:id="545" w:author="yang" w:date="2024-05-07T16:45:00Z">
              <w:r>
                <w:rPr>
                  <w:rFonts w:hint="eastAsia"/>
                  <w:color w:val="000000"/>
                </w:rPr>
                <w:t>5.67</w:t>
              </w:r>
            </w:ins>
          </w:p>
        </w:tc>
        <w:tc>
          <w:tcPr>
            <w:tcW w:w="718" w:type="dxa"/>
            <w:shd w:val="clear" w:color="auto" w:fill="FFFFFF"/>
          </w:tcPr>
          <w:p w14:paraId="324E07F0" w14:textId="5B79F727" w:rsidR="0057216B" w:rsidRDefault="00E77270" w:rsidP="002C5FD0">
            <w:pPr>
              <w:spacing w:line="360" w:lineRule="auto"/>
              <w:ind w:firstLineChars="0" w:firstLine="0"/>
              <w:jc w:val="right"/>
              <w:rPr>
                <w:ins w:id="546" w:author="yang" w:date="2024-05-07T16:36:00Z"/>
                <w:rFonts w:hint="eastAsia"/>
                <w:color w:val="000000"/>
              </w:rPr>
            </w:pPr>
            <w:ins w:id="547" w:author="yang" w:date="2024-05-07T16:45:00Z">
              <w:r>
                <w:rPr>
                  <w:rFonts w:hint="eastAsia"/>
                  <w:color w:val="000000"/>
                </w:rPr>
                <w:t>9</w:t>
              </w:r>
            </w:ins>
            <w:ins w:id="548" w:author="yang" w:date="2024-05-07T16:36:00Z">
              <w:r w:rsidR="0057216B">
                <w:rPr>
                  <w:color w:val="000000"/>
                </w:rPr>
                <w:t>.0</w:t>
              </w:r>
            </w:ins>
            <w:ins w:id="549" w:author="yang" w:date="2024-05-07T16:45:00Z">
              <w:r>
                <w:rPr>
                  <w:rFonts w:hint="eastAsia"/>
                  <w:color w:val="000000"/>
                </w:rPr>
                <w:t>1</w:t>
              </w:r>
            </w:ins>
          </w:p>
        </w:tc>
        <w:tc>
          <w:tcPr>
            <w:tcW w:w="718" w:type="dxa"/>
            <w:shd w:val="clear" w:color="auto" w:fill="FFFFFF"/>
          </w:tcPr>
          <w:p w14:paraId="769353A2" w14:textId="3B0DF4FC" w:rsidR="0057216B" w:rsidRDefault="00E77270" w:rsidP="002C5FD0">
            <w:pPr>
              <w:spacing w:line="360" w:lineRule="auto"/>
              <w:ind w:firstLineChars="0" w:firstLine="0"/>
              <w:jc w:val="right"/>
              <w:rPr>
                <w:ins w:id="550" w:author="yang" w:date="2024-05-07T16:36:00Z"/>
                <w:rFonts w:hint="eastAsia"/>
                <w:color w:val="000000"/>
              </w:rPr>
            </w:pPr>
            <w:ins w:id="551" w:author="yang" w:date="2024-05-07T16:45:00Z">
              <w:r>
                <w:rPr>
                  <w:rFonts w:hint="eastAsia"/>
                  <w:color w:val="000000"/>
                </w:rPr>
                <w:t>6</w:t>
              </w:r>
            </w:ins>
            <w:ins w:id="552" w:author="yang" w:date="2024-05-07T16:36:00Z">
              <w:r w:rsidR="0057216B">
                <w:rPr>
                  <w:color w:val="000000"/>
                </w:rPr>
                <w:t>.</w:t>
              </w:r>
            </w:ins>
            <w:ins w:id="553" w:author="yang" w:date="2024-05-07T16:45:00Z">
              <w:r>
                <w:rPr>
                  <w:rFonts w:hint="eastAsia"/>
                  <w:color w:val="000000"/>
                </w:rPr>
                <w:t>22</w:t>
              </w:r>
            </w:ins>
          </w:p>
        </w:tc>
        <w:tc>
          <w:tcPr>
            <w:tcW w:w="718" w:type="dxa"/>
            <w:shd w:val="clear" w:color="auto" w:fill="FFFFFF"/>
          </w:tcPr>
          <w:p w14:paraId="0CFC58B4" w14:textId="60586720" w:rsidR="0057216B" w:rsidRDefault="00E77270" w:rsidP="002C5FD0">
            <w:pPr>
              <w:spacing w:line="360" w:lineRule="auto"/>
              <w:ind w:firstLineChars="0" w:firstLine="0"/>
              <w:jc w:val="right"/>
              <w:rPr>
                <w:ins w:id="554" w:author="yang" w:date="2024-05-07T16:36:00Z"/>
                <w:rFonts w:hint="eastAsia"/>
                <w:color w:val="000000"/>
              </w:rPr>
            </w:pPr>
            <w:ins w:id="555" w:author="yang" w:date="2024-05-07T16:45:00Z">
              <w:r>
                <w:rPr>
                  <w:rFonts w:hint="eastAsia"/>
                  <w:color w:val="000000"/>
                </w:rPr>
                <w:t>8</w:t>
              </w:r>
            </w:ins>
            <w:ins w:id="556" w:author="yang" w:date="2024-05-07T16:36:00Z">
              <w:r w:rsidR="0057216B">
                <w:rPr>
                  <w:color w:val="000000"/>
                </w:rPr>
                <w:t>.</w:t>
              </w:r>
            </w:ins>
            <w:ins w:id="557" w:author="yang" w:date="2024-05-07T16:45:00Z">
              <w:r>
                <w:rPr>
                  <w:rFonts w:hint="eastAsia"/>
                  <w:color w:val="000000"/>
                </w:rPr>
                <w:t>55</w:t>
              </w:r>
            </w:ins>
          </w:p>
        </w:tc>
        <w:tc>
          <w:tcPr>
            <w:tcW w:w="718" w:type="dxa"/>
            <w:shd w:val="clear" w:color="auto" w:fill="FFFFFF"/>
          </w:tcPr>
          <w:p w14:paraId="47E3A59E" w14:textId="0BD2C1D6" w:rsidR="0057216B" w:rsidRDefault="00E77270" w:rsidP="002C5FD0">
            <w:pPr>
              <w:spacing w:line="360" w:lineRule="auto"/>
              <w:ind w:firstLineChars="0" w:firstLine="0"/>
              <w:jc w:val="right"/>
              <w:rPr>
                <w:ins w:id="558" w:author="yang" w:date="2024-05-07T16:36:00Z"/>
                <w:rFonts w:hint="eastAsia"/>
                <w:color w:val="000000"/>
              </w:rPr>
            </w:pPr>
            <w:ins w:id="559" w:author="yang" w:date="2024-05-07T16:45:00Z">
              <w:r>
                <w:rPr>
                  <w:rFonts w:hint="eastAsia"/>
                  <w:color w:val="000000"/>
                </w:rPr>
                <w:t>5</w:t>
              </w:r>
            </w:ins>
            <w:ins w:id="560" w:author="yang" w:date="2024-05-07T16:36:00Z">
              <w:r w:rsidR="0057216B">
                <w:rPr>
                  <w:color w:val="000000"/>
                </w:rPr>
                <w:t>.</w:t>
              </w:r>
            </w:ins>
            <w:ins w:id="561" w:author="yang" w:date="2024-05-07T16:45:00Z">
              <w:r>
                <w:rPr>
                  <w:rFonts w:hint="eastAsia"/>
                  <w:color w:val="000000"/>
                </w:rPr>
                <w:t>98</w:t>
              </w:r>
            </w:ins>
          </w:p>
        </w:tc>
        <w:tc>
          <w:tcPr>
            <w:tcW w:w="718" w:type="dxa"/>
            <w:shd w:val="clear" w:color="auto" w:fill="FFFFFF"/>
          </w:tcPr>
          <w:p w14:paraId="03556908" w14:textId="787E0A03" w:rsidR="0057216B" w:rsidRDefault="00E77270" w:rsidP="002C5FD0">
            <w:pPr>
              <w:spacing w:line="360" w:lineRule="auto"/>
              <w:ind w:firstLineChars="0" w:firstLine="0"/>
              <w:jc w:val="right"/>
              <w:rPr>
                <w:ins w:id="562" w:author="yang" w:date="2024-05-07T16:36:00Z"/>
                <w:rFonts w:hint="eastAsia"/>
                <w:color w:val="000000"/>
              </w:rPr>
            </w:pPr>
            <w:ins w:id="563" w:author="yang" w:date="2024-05-07T16:45:00Z">
              <w:r>
                <w:rPr>
                  <w:rFonts w:hint="eastAsia"/>
                  <w:color w:val="000000"/>
                </w:rPr>
                <w:t>7</w:t>
              </w:r>
            </w:ins>
            <w:ins w:id="564" w:author="yang" w:date="2024-05-07T16:36:00Z">
              <w:r w:rsidR="0057216B">
                <w:rPr>
                  <w:color w:val="000000"/>
                </w:rPr>
                <w:t>.</w:t>
              </w:r>
            </w:ins>
            <w:ins w:id="565" w:author="yang" w:date="2024-05-07T16:45:00Z">
              <w:r>
                <w:rPr>
                  <w:rFonts w:hint="eastAsia"/>
                  <w:color w:val="000000"/>
                </w:rPr>
                <w:t>34</w:t>
              </w:r>
            </w:ins>
          </w:p>
        </w:tc>
        <w:tc>
          <w:tcPr>
            <w:tcW w:w="718" w:type="dxa"/>
            <w:shd w:val="clear" w:color="auto" w:fill="FFFFFF"/>
          </w:tcPr>
          <w:p w14:paraId="7EAB0815" w14:textId="3AB9DE14" w:rsidR="0057216B" w:rsidRDefault="00E77270" w:rsidP="002C5FD0">
            <w:pPr>
              <w:spacing w:line="360" w:lineRule="auto"/>
              <w:ind w:firstLineChars="0" w:firstLine="0"/>
              <w:jc w:val="right"/>
              <w:rPr>
                <w:ins w:id="566" w:author="yang" w:date="2024-05-07T16:36:00Z"/>
                <w:rFonts w:hint="eastAsia"/>
                <w:color w:val="000000"/>
              </w:rPr>
            </w:pPr>
            <w:ins w:id="567" w:author="yang" w:date="2024-05-07T16:46:00Z">
              <w:r>
                <w:rPr>
                  <w:rFonts w:hint="eastAsia"/>
                  <w:color w:val="000000"/>
                </w:rPr>
                <w:t>9</w:t>
              </w:r>
            </w:ins>
            <w:ins w:id="568" w:author="yang" w:date="2024-05-07T16:36:00Z">
              <w:r w:rsidR="0057216B">
                <w:rPr>
                  <w:color w:val="000000"/>
                </w:rPr>
                <w:t>.</w:t>
              </w:r>
            </w:ins>
            <w:ins w:id="569" w:author="yang" w:date="2024-05-07T16:46:00Z">
              <w:r>
                <w:rPr>
                  <w:rFonts w:hint="eastAsia"/>
                  <w:color w:val="000000"/>
                </w:rPr>
                <w:t>83</w:t>
              </w:r>
            </w:ins>
          </w:p>
        </w:tc>
        <w:tc>
          <w:tcPr>
            <w:tcW w:w="636" w:type="dxa"/>
            <w:shd w:val="clear" w:color="auto" w:fill="FFFFFF"/>
          </w:tcPr>
          <w:p w14:paraId="026205F8" w14:textId="02B3223A" w:rsidR="0057216B" w:rsidRDefault="00E77270" w:rsidP="002C5FD0">
            <w:pPr>
              <w:spacing w:line="360" w:lineRule="auto"/>
              <w:ind w:firstLineChars="0" w:firstLine="0"/>
              <w:jc w:val="right"/>
              <w:rPr>
                <w:ins w:id="570" w:author="yang" w:date="2024-05-07T16:36:00Z"/>
                <w:rFonts w:hint="eastAsia"/>
                <w:color w:val="000000"/>
              </w:rPr>
            </w:pPr>
            <w:ins w:id="571" w:author="yang" w:date="2024-05-07T16:44:00Z">
              <w:r>
                <w:rPr>
                  <w:rFonts w:hint="eastAsia"/>
                  <w:color w:val="000000"/>
                </w:rPr>
                <w:t>6.05</w:t>
              </w:r>
            </w:ins>
          </w:p>
        </w:tc>
        <w:tc>
          <w:tcPr>
            <w:tcW w:w="876" w:type="dxa"/>
            <w:shd w:val="clear" w:color="auto" w:fill="FFFFFF"/>
          </w:tcPr>
          <w:p w14:paraId="058BBA90" w14:textId="626D0DBD" w:rsidR="0057216B" w:rsidRDefault="00E77270" w:rsidP="002C5FD0">
            <w:pPr>
              <w:ind w:firstLineChars="100" w:firstLine="240"/>
              <w:rPr>
                <w:ins w:id="572" w:author="yang" w:date="2024-05-07T16:36:00Z"/>
                <w:rFonts w:hint="eastAsia"/>
                <w:color w:val="000000"/>
              </w:rPr>
            </w:pPr>
            <w:ins w:id="573" w:author="yang" w:date="2024-05-07T16:46:00Z">
              <w:r>
                <w:rPr>
                  <w:rFonts w:hint="eastAsia"/>
                  <w:color w:val="000000"/>
                </w:rPr>
                <w:t>7.38</w:t>
              </w:r>
            </w:ins>
          </w:p>
        </w:tc>
      </w:tr>
      <w:tr w:rsidR="00605DE4" w14:paraId="17331CAF" w14:textId="77777777" w:rsidTr="00605DE4">
        <w:trPr>
          <w:ins w:id="574" w:author="yang" w:date="2024-05-07T16:36:00Z"/>
        </w:trPr>
        <w:tc>
          <w:tcPr>
            <w:tcW w:w="1043" w:type="dxa"/>
            <w:shd w:val="clear" w:color="auto" w:fill="FFFFFF"/>
          </w:tcPr>
          <w:p w14:paraId="5552AD03" w14:textId="77777777" w:rsidR="0057216B" w:rsidRDefault="0057216B" w:rsidP="002C5FD0">
            <w:pPr>
              <w:spacing w:line="360" w:lineRule="auto"/>
              <w:ind w:firstLineChars="0" w:firstLine="0"/>
              <w:jc w:val="center"/>
              <w:rPr>
                <w:ins w:id="575" w:author="yang" w:date="2024-05-07T16:36:00Z"/>
                <w:color w:val="000000"/>
              </w:rPr>
            </w:pPr>
            <w:ins w:id="576" w:author="yang" w:date="2024-05-07T16:36:00Z">
              <w:r>
                <w:rPr>
                  <w:rFonts w:hint="eastAsia"/>
                  <w:color w:val="000000"/>
                </w:rPr>
                <w:t>Co</w:t>
              </w:r>
              <w:r>
                <w:rPr>
                  <w:color w:val="000000"/>
                </w:rPr>
                <w:t>DA</w:t>
              </w:r>
            </w:ins>
          </w:p>
        </w:tc>
        <w:tc>
          <w:tcPr>
            <w:tcW w:w="717" w:type="dxa"/>
            <w:gridSpan w:val="2"/>
            <w:shd w:val="clear" w:color="auto" w:fill="FFFFFF"/>
          </w:tcPr>
          <w:p w14:paraId="5FC41F2F" w14:textId="4573D502" w:rsidR="0057216B" w:rsidRDefault="00561521" w:rsidP="002C5FD0">
            <w:pPr>
              <w:spacing w:line="360" w:lineRule="auto"/>
              <w:ind w:firstLineChars="0" w:firstLine="0"/>
              <w:jc w:val="right"/>
              <w:rPr>
                <w:ins w:id="577" w:author="yang" w:date="2024-05-07T16:36:00Z"/>
                <w:rFonts w:hint="eastAsia"/>
                <w:color w:val="000000"/>
              </w:rPr>
            </w:pPr>
            <w:ins w:id="578" w:author="yang" w:date="2024-05-07T16:47:00Z">
              <w:r>
                <w:rPr>
                  <w:rFonts w:hint="eastAsia"/>
                  <w:color w:val="000000"/>
                </w:rPr>
                <w:t>4.56</w:t>
              </w:r>
            </w:ins>
          </w:p>
        </w:tc>
        <w:tc>
          <w:tcPr>
            <w:tcW w:w="726" w:type="dxa"/>
            <w:shd w:val="clear" w:color="auto" w:fill="FFFFFF"/>
          </w:tcPr>
          <w:p w14:paraId="01ED38C7" w14:textId="538FAABD" w:rsidR="0057216B" w:rsidRDefault="00561521" w:rsidP="002C5FD0">
            <w:pPr>
              <w:spacing w:line="360" w:lineRule="auto"/>
              <w:ind w:firstLineChars="0" w:firstLine="0"/>
              <w:jc w:val="right"/>
              <w:rPr>
                <w:ins w:id="579" w:author="yang" w:date="2024-05-07T16:36:00Z"/>
                <w:rFonts w:hint="eastAsia"/>
                <w:color w:val="000000"/>
              </w:rPr>
            </w:pPr>
            <w:ins w:id="580" w:author="yang" w:date="2024-05-07T16:47:00Z">
              <w:r>
                <w:rPr>
                  <w:rFonts w:hint="eastAsia"/>
                  <w:color w:val="000000"/>
                </w:rPr>
                <w:t>7</w:t>
              </w:r>
            </w:ins>
            <w:ins w:id="581" w:author="yang" w:date="2024-05-07T16:36:00Z">
              <w:r w:rsidR="0057216B">
                <w:rPr>
                  <w:color w:val="000000"/>
                </w:rPr>
                <w:t>.</w:t>
              </w:r>
            </w:ins>
            <w:ins w:id="582" w:author="yang" w:date="2024-05-07T16:47:00Z">
              <w:r>
                <w:rPr>
                  <w:rFonts w:hint="eastAsia"/>
                  <w:color w:val="000000"/>
                </w:rPr>
                <w:t>89</w:t>
              </w:r>
            </w:ins>
          </w:p>
        </w:tc>
        <w:tc>
          <w:tcPr>
            <w:tcW w:w="718" w:type="dxa"/>
            <w:shd w:val="clear" w:color="auto" w:fill="FFFFFF"/>
          </w:tcPr>
          <w:p w14:paraId="04A7D096" w14:textId="33C35D65" w:rsidR="0057216B" w:rsidRDefault="00561521" w:rsidP="002C5FD0">
            <w:pPr>
              <w:spacing w:line="360" w:lineRule="auto"/>
              <w:ind w:firstLineChars="0" w:firstLine="0"/>
              <w:jc w:val="right"/>
              <w:rPr>
                <w:ins w:id="583" w:author="yang" w:date="2024-05-07T16:36:00Z"/>
                <w:rFonts w:hint="eastAsia"/>
                <w:color w:val="000000"/>
              </w:rPr>
            </w:pPr>
            <w:ins w:id="584" w:author="yang" w:date="2024-05-07T16:47:00Z">
              <w:r>
                <w:rPr>
                  <w:rFonts w:hint="eastAsia"/>
                  <w:color w:val="000000"/>
                </w:rPr>
                <w:t>9</w:t>
              </w:r>
            </w:ins>
            <w:ins w:id="585" w:author="yang" w:date="2024-05-07T16:36:00Z">
              <w:r w:rsidR="0057216B">
                <w:rPr>
                  <w:color w:val="000000"/>
                </w:rPr>
                <w:t>.</w:t>
              </w:r>
            </w:ins>
            <w:ins w:id="586" w:author="yang" w:date="2024-05-07T16:47:00Z">
              <w:r>
                <w:rPr>
                  <w:rFonts w:hint="eastAsia"/>
                  <w:color w:val="000000"/>
                </w:rPr>
                <w:t>23</w:t>
              </w:r>
            </w:ins>
          </w:p>
        </w:tc>
        <w:tc>
          <w:tcPr>
            <w:tcW w:w="718" w:type="dxa"/>
            <w:shd w:val="clear" w:color="auto" w:fill="FFFFFF"/>
          </w:tcPr>
          <w:p w14:paraId="34F9B701" w14:textId="26D198EC" w:rsidR="0057216B" w:rsidRDefault="00561521" w:rsidP="002C5FD0">
            <w:pPr>
              <w:spacing w:line="360" w:lineRule="auto"/>
              <w:ind w:firstLineChars="0" w:firstLine="0"/>
              <w:jc w:val="right"/>
              <w:rPr>
                <w:ins w:id="587" w:author="yang" w:date="2024-05-07T16:36:00Z"/>
                <w:rFonts w:hint="eastAsia"/>
                <w:color w:val="000000"/>
              </w:rPr>
            </w:pPr>
            <w:ins w:id="588" w:author="yang" w:date="2024-05-07T16:47:00Z">
              <w:r>
                <w:rPr>
                  <w:rFonts w:hint="eastAsia"/>
                  <w:color w:val="000000"/>
                </w:rPr>
                <w:t>6</w:t>
              </w:r>
            </w:ins>
            <w:ins w:id="589" w:author="yang" w:date="2024-05-07T16:36:00Z">
              <w:r w:rsidR="0057216B">
                <w:rPr>
                  <w:color w:val="000000"/>
                </w:rPr>
                <w:t>.</w:t>
              </w:r>
            </w:ins>
            <w:ins w:id="590" w:author="yang" w:date="2024-05-07T16:48:00Z">
              <w:r>
                <w:rPr>
                  <w:rFonts w:hint="eastAsia"/>
                  <w:color w:val="000000"/>
                </w:rPr>
                <w:t>01</w:t>
              </w:r>
            </w:ins>
          </w:p>
        </w:tc>
        <w:tc>
          <w:tcPr>
            <w:tcW w:w="718" w:type="dxa"/>
            <w:shd w:val="clear" w:color="auto" w:fill="FFFFFF"/>
          </w:tcPr>
          <w:p w14:paraId="6AEE67CA" w14:textId="3AA11A4F" w:rsidR="0057216B" w:rsidRDefault="00561521" w:rsidP="002C5FD0">
            <w:pPr>
              <w:spacing w:line="360" w:lineRule="auto"/>
              <w:ind w:firstLineChars="0" w:firstLine="0"/>
              <w:jc w:val="right"/>
              <w:rPr>
                <w:ins w:id="591" w:author="yang" w:date="2024-05-07T16:36:00Z"/>
                <w:rFonts w:hint="eastAsia"/>
                <w:color w:val="000000"/>
              </w:rPr>
            </w:pPr>
            <w:ins w:id="592" w:author="yang" w:date="2024-05-07T16:48:00Z">
              <w:r>
                <w:rPr>
                  <w:rFonts w:hint="eastAsia"/>
                  <w:color w:val="000000"/>
                </w:rPr>
                <w:t>3</w:t>
              </w:r>
            </w:ins>
            <w:ins w:id="593" w:author="yang" w:date="2024-05-07T16:36:00Z">
              <w:r w:rsidR="0057216B">
                <w:rPr>
                  <w:color w:val="000000"/>
                </w:rPr>
                <w:t>.</w:t>
              </w:r>
            </w:ins>
            <w:ins w:id="594" w:author="yang" w:date="2024-05-07T16:48:00Z">
              <w:r>
                <w:rPr>
                  <w:rFonts w:hint="eastAsia"/>
                  <w:color w:val="000000"/>
                </w:rPr>
                <w:t>78</w:t>
              </w:r>
            </w:ins>
          </w:p>
        </w:tc>
        <w:tc>
          <w:tcPr>
            <w:tcW w:w="718" w:type="dxa"/>
            <w:shd w:val="clear" w:color="auto" w:fill="FFFFFF"/>
          </w:tcPr>
          <w:p w14:paraId="57109F0D" w14:textId="459997FF" w:rsidR="0057216B" w:rsidRDefault="00561521" w:rsidP="002C5FD0">
            <w:pPr>
              <w:spacing w:line="360" w:lineRule="auto"/>
              <w:ind w:firstLineChars="0" w:firstLine="0"/>
              <w:jc w:val="right"/>
              <w:rPr>
                <w:ins w:id="595" w:author="yang" w:date="2024-05-07T16:36:00Z"/>
                <w:rFonts w:hint="eastAsia"/>
                <w:color w:val="000000"/>
              </w:rPr>
            </w:pPr>
            <w:ins w:id="596" w:author="yang" w:date="2024-05-07T16:48:00Z">
              <w:r>
                <w:rPr>
                  <w:rFonts w:hint="eastAsia"/>
                  <w:color w:val="000000"/>
                </w:rPr>
                <w:t>5</w:t>
              </w:r>
            </w:ins>
            <w:ins w:id="597" w:author="yang" w:date="2024-05-07T16:36:00Z">
              <w:r w:rsidR="0057216B">
                <w:rPr>
                  <w:color w:val="000000"/>
                </w:rPr>
                <w:t>.</w:t>
              </w:r>
            </w:ins>
            <w:ins w:id="598" w:author="yang" w:date="2024-05-07T16:48:00Z">
              <w:r>
                <w:rPr>
                  <w:rFonts w:hint="eastAsia"/>
                  <w:color w:val="000000"/>
                </w:rPr>
                <w:t>12</w:t>
              </w:r>
            </w:ins>
          </w:p>
        </w:tc>
        <w:tc>
          <w:tcPr>
            <w:tcW w:w="718" w:type="dxa"/>
            <w:shd w:val="clear" w:color="auto" w:fill="FFFFFF"/>
          </w:tcPr>
          <w:p w14:paraId="33B29A81" w14:textId="2D5DAA8A" w:rsidR="0057216B" w:rsidRDefault="00561521" w:rsidP="002C5FD0">
            <w:pPr>
              <w:spacing w:line="360" w:lineRule="auto"/>
              <w:ind w:firstLineChars="0" w:firstLine="0"/>
              <w:jc w:val="right"/>
              <w:rPr>
                <w:ins w:id="599" w:author="yang" w:date="2024-05-07T16:36:00Z"/>
                <w:rFonts w:hint="eastAsia"/>
                <w:color w:val="000000"/>
              </w:rPr>
            </w:pPr>
            <w:ins w:id="600" w:author="yang" w:date="2024-05-07T16:48:00Z">
              <w:r>
                <w:rPr>
                  <w:rFonts w:hint="eastAsia"/>
                  <w:color w:val="000000"/>
                </w:rPr>
                <w:t>8</w:t>
              </w:r>
            </w:ins>
            <w:ins w:id="601" w:author="yang" w:date="2024-05-07T16:36:00Z">
              <w:r w:rsidR="0057216B">
                <w:rPr>
                  <w:color w:val="000000"/>
                </w:rPr>
                <w:t>.</w:t>
              </w:r>
            </w:ins>
            <w:ins w:id="602" w:author="yang" w:date="2024-05-07T16:48:00Z">
              <w:r>
                <w:rPr>
                  <w:rFonts w:hint="eastAsia"/>
                  <w:color w:val="000000"/>
                </w:rPr>
                <w:t>90</w:t>
              </w:r>
            </w:ins>
          </w:p>
        </w:tc>
        <w:tc>
          <w:tcPr>
            <w:tcW w:w="718" w:type="dxa"/>
            <w:shd w:val="clear" w:color="auto" w:fill="FFFFFF"/>
          </w:tcPr>
          <w:p w14:paraId="65DE061A" w14:textId="43E471A1" w:rsidR="0057216B" w:rsidRDefault="00561521" w:rsidP="002C5FD0">
            <w:pPr>
              <w:spacing w:line="360" w:lineRule="auto"/>
              <w:ind w:firstLineChars="0" w:firstLine="0"/>
              <w:jc w:val="right"/>
              <w:rPr>
                <w:ins w:id="603" w:author="yang" w:date="2024-05-07T16:36:00Z"/>
                <w:rFonts w:hint="eastAsia"/>
                <w:color w:val="000000"/>
              </w:rPr>
            </w:pPr>
            <w:ins w:id="604" w:author="yang" w:date="2024-05-07T16:48:00Z">
              <w:r>
                <w:rPr>
                  <w:rFonts w:hint="eastAsia"/>
                  <w:color w:val="000000"/>
                </w:rPr>
                <w:t>3</w:t>
              </w:r>
            </w:ins>
            <w:ins w:id="605" w:author="yang" w:date="2024-05-07T16:36:00Z">
              <w:r w:rsidR="0057216B">
                <w:rPr>
                  <w:color w:val="000000"/>
                </w:rPr>
                <w:t>.</w:t>
              </w:r>
            </w:ins>
            <w:ins w:id="606" w:author="yang" w:date="2024-05-07T16:48:00Z">
              <w:r>
                <w:rPr>
                  <w:rFonts w:hint="eastAsia"/>
                  <w:color w:val="000000"/>
                </w:rPr>
                <w:t>45</w:t>
              </w:r>
            </w:ins>
          </w:p>
        </w:tc>
        <w:tc>
          <w:tcPr>
            <w:tcW w:w="636" w:type="dxa"/>
            <w:shd w:val="clear" w:color="auto" w:fill="FFFFFF"/>
          </w:tcPr>
          <w:p w14:paraId="119CF8FA" w14:textId="7CFEFCB7" w:rsidR="0057216B" w:rsidRDefault="00561521" w:rsidP="002C5FD0">
            <w:pPr>
              <w:spacing w:line="360" w:lineRule="auto"/>
              <w:ind w:firstLineChars="0" w:firstLine="0"/>
              <w:jc w:val="right"/>
              <w:rPr>
                <w:ins w:id="607" w:author="yang" w:date="2024-05-07T16:36:00Z"/>
                <w:rFonts w:hint="eastAsia"/>
                <w:color w:val="000000"/>
              </w:rPr>
            </w:pPr>
            <w:ins w:id="608" w:author="yang" w:date="2024-05-07T16:48:00Z">
              <w:r>
                <w:rPr>
                  <w:rFonts w:hint="eastAsia"/>
                  <w:color w:val="000000"/>
                </w:rPr>
                <w:t>7</w:t>
              </w:r>
            </w:ins>
            <w:ins w:id="609" w:author="yang" w:date="2024-05-07T16:36:00Z">
              <w:r w:rsidR="0057216B">
                <w:rPr>
                  <w:color w:val="000000"/>
                </w:rPr>
                <w:t>.</w:t>
              </w:r>
            </w:ins>
            <w:ins w:id="610" w:author="yang" w:date="2024-05-07T16:48:00Z">
              <w:r>
                <w:rPr>
                  <w:rFonts w:hint="eastAsia"/>
                  <w:color w:val="000000"/>
                </w:rPr>
                <w:t>67</w:t>
              </w:r>
            </w:ins>
          </w:p>
        </w:tc>
        <w:tc>
          <w:tcPr>
            <w:tcW w:w="876" w:type="dxa"/>
            <w:shd w:val="clear" w:color="auto" w:fill="FFFFFF"/>
          </w:tcPr>
          <w:p w14:paraId="4E084704" w14:textId="23EF5D2F" w:rsidR="0057216B" w:rsidRDefault="00561521" w:rsidP="002C5FD0">
            <w:pPr>
              <w:ind w:firstLineChars="100" w:firstLine="240"/>
              <w:rPr>
                <w:ins w:id="611" w:author="yang" w:date="2024-05-07T16:36:00Z"/>
                <w:rFonts w:hint="eastAsia"/>
                <w:color w:val="000000"/>
              </w:rPr>
            </w:pPr>
            <w:ins w:id="612" w:author="yang" w:date="2024-05-07T16:48:00Z">
              <w:r>
                <w:rPr>
                  <w:rFonts w:hint="eastAsia"/>
                  <w:color w:val="000000"/>
                </w:rPr>
                <w:t>7</w:t>
              </w:r>
            </w:ins>
            <w:ins w:id="613" w:author="yang" w:date="2024-05-07T16:36:00Z">
              <w:r w:rsidR="0057216B">
                <w:rPr>
                  <w:color w:val="000000"/>
                </w:rPr>
                <w:t>.</w:t>
              </w:r>
            </w:ins>
            <w:ins w:id="614" w:author="yang" w:date="2024-05-07T16:48:00Z">
              <w:r>
                <w:rPr>
                  <w:rFonts w:hint="eastAsia"/>
                  <w:color w:val="000000"/>
                </w:rPr>
                <w:t>36</w:t>
              </w:r>
            </w:ins>
          </w:p>
        </w:tc>
      </w:tr>
      <w:tr w:rsidR="00605DE4" w14:paraId="6D38C4E7" w14:textId="77777777" w:rsidTr="00605DE4">
        <w:trPr>
          <w:ins w:id="615" w:author="yang" w:date="2024-05-07T16:36:00Z"/>
        </w:trPr>
        <w:tc>
          <w:tcPr>
            <w:tcW w:w="1043" w:type="dxa"/>
            <w:tcBorders>
              <w:bottom w:val="single" w:sz="12" w:space="0" w:color="000000"/>
            </w:tcBorders>
            <w:shd w:val="clear" w:color="auto" w:fill="FFFFFF"/>
          </w:tcPr>
          <w:p w14:paraId="494AC5A8" w14:textId="77777777" w:rsidR="0057216B" w:rsidRDefault="0057216B" w:rsidP="002C5FD0">
            <w:pPr>
              <w:spacing w:line="360" w:lineRule="auto"/>
              <w:ind w:firstLineChars="0" w:firstLine="0"/>
              <w:jc w:val="center"/>
              <w:rPr>
                <w:ins w:id="616" w:author="yang" w:date="2024-05-07T16:36:00Z"/>
                <w:color w:val="000000"/>
              </w:rPr>
            </w:pPr>
            <w:ins w:id="617" w:author="yang" w:date="2024-05-07T16:36:00Z">
              <w:r>
                <w:rPr>
                  <w:rFonts w:hint="eastAsia"/>
                  <w:color w:val="000000"/>
                </w:rPr>
                <w:t>D</w:t>
              </w:r>
              <w:r>
                <w:rPr>
                  <w:color w:val="000000"/>
                </w:rPr>
                <w:t>ANDP</w:t>
              </w:r>
            </w:ins>
          </w:p>
        </w:tc>
        <w:tc>
          <w:tcPr>
            <w:tcW w:w="717" w:type="dxa"/>
            <w:gridSpan w:val="2"/>
            <w:tcBorders>
              <w:bottom w:val="single" w:sz="12" w:space="0" w:color="000000"/>
            </w:tcBorders>
            <w:shd w:val="clear" w:color="auto" w:fill="FFFFFF"/>
          </w:tcPr>
          <w:p w14:paraId="548DA3DC" w14:textId="183FDCAE" w:rsidR="0057216B" w:rsidRDefault="00122C0E" w:rsidP="002C5FD0">
            <w:pPr>
              <w:spacing w:line="360" w:lineRule="auto"/>
              <w:ind w:firstLineChars="0" w:firstLine="0"/>
              <w:jc w:val="right"/>
              <w:rPr>
                <w:ins w:id="618" w:author="yang" w:date="2024-05-07T16:36:00Z"/>
                <w:rFonts w:hint="eastAsia"/>
                <w:color w:val="000000"/>
              </w:rPr>
            </w:pPr>
            <w:ins w:id="619" w:author="yang" w:date="2024-05-07T16:49:00Z">
              <w:r>
                <w:rPr>
                  <w:rFonts w:hint="eastAsia"/>
                  <w:color w:val="000000"/>
                </w:rPr>
                <w:t>3</w:t>
              </w:r>
            </w:ins>
            <w:ins w:id="620" w:author="yang" w:date="2024-05-07T16:36:00Z">
              <w:r w:rsidR="0057216B">
                <w:rPr>
                  <w:color w:val="000000"/>
                </w:rPr>
                <w:t>.</w:t>
              </w:r>
            </w:ins>
            <w:ins w:id="621" w:author="yang" w:date="2024-05-07T16:49:00Z">
              <w:r>
                <w:rPr>
                  <w:rFonts w:hint="eastAsia"/>
                  <w:color w:val="000000"/>
                </w:rPr>
                <w:t>24</w:t>
              </w:r>
            </w:ins>
          </w:p>
        </w:tc>
        <w:tc>
          <w:tcPr>
            <w:tcW w:w="726" w:type="dxa"/>
            <w:tcBorders>
              <w:bottom w:val="single" w:sz="12" w:space="0" w:color="000000"/>
            </w:tcBorders>
            <w:shd w:val="clear" w:color="auto" w:fill="FFFFFF"/>
          </w:tcPr>
          <w:p w14:paraId="58D402FD" w14:textId="73F35624" w:rsidR="0057216B" w:rsidRDefault="00122C0E" w:rsidP="002C5FD0">
            <w:pPr>
              <w:spacing w:line="360" w:lineRule="auto"/>
              <w:ind w:firstLineChars="0" w:firstLine="0"/>
              <w:jc w:val="right"/>
              <w:rPr>
                <w:ins w:id="622" w:author="yang" w:date="2024-05-07T16:36:00Z"/>
                <w:rFonts w:hint="eastAsia"/>
                <w:color w:val="000000"/>
              </w:rPr>
            </w:pPr>
            <w:ins w:id="623" w:author="yang" w:date="2024-05-07T16:53:00Z">
              <w:r>
                <w:rPr>
                  <w:rFonts w:hint="eastAsia"/>
                  <w:color w:val="000000"/>
                </w:rPr>
                <w:t>6</w:t>
              </w:r>
            </w:ins>
            <w:ins w:id="624" w:author="yang" w:date="2024-05-07T16:49:00Z">
              <w:r>
                <w:rPr>
                  <w:rFonts w:hint="eastAsia"/>
                  <w:color w:val="000000"/>
                </w:rPr>
                <w:t>.34</w:t>
              </w:r>
            </w:ins>
          </w:p>
        </w:tc>
        <w:tc>
          <w:tcPr>
            <w:tcW w:w="718" w:type="dxa"/>
            <w:tcBorders>
              <w:bottom w:val="single" w:sz="12" w:space="0" w:color="000000"/>
            </w:tcBorders>
            <w:shd w:val="clear" w:color="auto" w:fill="FFFFFF"/>
          </w:tcPr>
          <w:p w14:paraId="58839C78" w14:textId="6EA57A21" w:rsidR="0057216B" w:rsidRDefault="00122C0E" w:rsidP="002C5FD0">
            <w:pPr>
              <w:spacing w:line="360" w:lineRule="auto"/>
              <w:ind w:firstLineChars="0" w:firstLine="0"/>
              <w:jc w:val="right"/>
              <w:rPr>
                <w:ins w:id="625" w:author="yang" w:date="2024-05-07T16:36:00Z"/>
                <w:rFonts w:hint="eastAsia"/>
                <w:color w:val="000000"/>
              </w:rPr>
            </w:pPr>
            <w:ins w:id="626" w:author="yang" w:date="2024-05-07T16:49:00Z">
              <w:r>
                <w:rPr>
                  <w:rFonts w:hint="eastAsia"/>
                  <w:color w:val="000000"/>
                </w:rPr>
                <w:t>6</w:t>
              </w:r>
            </w:ins>
            <w:ins w:id="627" w:author="yang" w:date="2024-05-07T16:36:00Z">
              <w:r w:rsidR="0057216B">
                <w:rPr>
                  <w:color w:val="000000"/>
                </w:rPr>
                <w:t>.</w:t>
              </w:r>
            </w:ins>
            <w:ins w:id="628" w:author="yang" w:date="2024-05-07T16:50:00Z">
              <w:r>
                <w:rPr>
                  <w:rFonts w:hint="eastAsia"/>
                  <w:color w:val="000000"/>
                </w:rPr>
                <w:t>09</w:t>
              </w:r>
            </w:ins>
          </w:p>
        </w:tc>
        <w:tc>
          <w:tcPr>
            <w:tcW w:w="718" w:type="dxa"/>
            <w:tcBorders>
              <w:bottom w:val="single" w:sz="12" w:space="0" w:color="000000"/>
            </w:tcBorders>
            <w:shd w:val="clear" w:color="auto" w:fill="FFFFFF"/>
          </w:tcPr>
          <w:p w14:paraId="4C168B66" w14:textId="1630063F" w:rsidR="0057216B" w:rsidRDefault="00122C0E" w:rsidP="002C5FD0">
            <w:pPr>
              <w:spacing w:line="360" w:lineRule="auto"/>
              <w:ind w:firstLineChars="0" w:firstLine="0"/>
              <w:jc w:val="right"/>
              <w:rPr>
                <w:ins w:id="629" w:author="yang" w:date="2024-05-07T16:36:00Z"/>
                <w:rFonts w:hint="eastAsia"/>
                <w:color w:val="000000"/>
              </w:rPr>
            </w:pPr>
            <w:ins w:id="630" w:author="yang" w:date="2024-05-07T16:50:00Z">
              <w:r>
                <w:rPr>
                  <w:rFonts w:hint="eastAsia"/>
                  <w:color w:val="000000"/>
                </w:rPr>
                <w:t>2</w:t>
              </w:r>
            </w:ins>
            <w:ins w:id="631" w:author="yang" w:date="2024-05-07T16:36:00Z">
              <w:r w:rsidR="0057216B">
                <w:rPr>
                  <w:color w:val="000000"/>
                </w:rPr>
                <w:t>.</w:t>
              </w:r>
            </w:ins>
            <w:ins w:id="632" w:author="yang" w:date="2024-05-07T16:50:00Z">
              <w:r>
                <w:rPr>
                  <w:rFonts w:hint="eastAsia"/>
                  <w:color w:val="000000"/>
                </w:rPr>
                <w:t>98</w:t>
              </w:r>
            </w:ins>
          </w:p>
        </w:tc>
        <w:tc>
          <w:tcPr>
            <w:tcW w:w="718" w:type="dxa"/>
            <w:tcBorders>
              <w:bottom w:val="single" w:sz="12" w:space="0" w:color="000000"/>
            </w:tcBorders>
            <w:shd w:val="clear" w:color="auto" w:fill="FFFFFF"/>
          </w:tcPr>
          <w:p w14:paraId="17EE9FCC" w14:textId="1FC87693" w:rsidR="0057216B" w:rsidRDefault="00122C0E" w:rsidP="002C5FD0">
            <w:pPr>
              <w:spacing w:line="360" w:lineRule="auto"/>
              <w:ind w:firstLineChars="0" w:firstLine="0"/>
              <w:jc w:val="right"/>
              <w:rPr>
                <w:ins w:id="633" w:author="yang" w:date="2024-05-07T16:36:00Z"/>
                <w:rFonts w:hint="eastAsia"/>
                <w:color w:val="000000"/>
              </w:rPr>
            </w:pPr>
            <w:ins w:id="634" w:author="yang" w:date="2024-05-07T16:49:00Z">
              <w:r>
                <w:rPr>
                  <w:rFonts w:hint="eastAsia"/>
                  <w:color w:val="000000"/>
                </w:rPr>
                <w:t>2</w:t>
              </w:r>
            </w:ins>
            <w:ins w:id="635" w:author="yang" w:date="2024-05-07T16:36:00Z">
              <w:r w:rsidR="0057216B">
                <w:rPr>
                  <w:color w:val="000000"/>
                </w:rPr>
                <w:t>.</w:t>
              </w:r>
            </w:ins>
            <w:ins w:id="636" w:author="yang" w:date="2024-05-07T16:49:00Z">
              <w:r>
                <w:rPr>
                  <w:rFonts w:hint="eastAsia"/>
                  <w:color w:val="000000"/>
                </w:rPr>
                <w:t>71</w:t>
              </w:r>
            </w:ins>
          </w:p>
        </w:tc>
        <w:tc>
          <w:tcPr>
            <w:tcW w:w="718" w:type="dxa"/>
            <w:tcBorders>
              <w:bottom w:val="single" w:sz="12" w:space="0" w:color="000000"/>
            </w:tcBorders>
            <w:shd w:val="clear" w:color="auto" w:fill="FFFFFF"/>
          </w:tcPr>
          <w:p w14:paraId="3875237C" w14:textId="18908648" w:rsidR="0057216B" w:rsidRDefault="00122C0E" w:rsidP="002C5FD0">
            <w:pPr>
              <w:spacing w:line="360" w:lineRule="auto"/>
              <w:ind w:firstLineChars="0" w:firstLine="0"/>
              <w:jc w:val="right"/>
              <w:rPr>
                <w:ins w:id="637" w:author="yang" w:date="2024-05-07T16:36:00Z"/>
                <w:rFonts w:hint="eastAsia"/>
                <w:color w:val="000000"/>
              </w:rPr>
            </w:pPr>
            <w:ins w:id="638" w:author="yang" w:date="2024-05-07T16:50:00Z">
              <w:r>
                <w:rPr>
                  <w:rFonts w:hint="eastAsia"/>
                  <w:color w:val="000000"/>
                </w:rPr>
                <w:t>3.24</w:t>
              </w:r>
            </w:ins>
          </w:p>
        </w:tc>
        <w:tc>
          <w:tcPr>
            <w:tcW w:w="718" w:type="dxa"/>
            <w:tcBorders>
              <w:bottom w:val="single" w:sz="12" w:space="0" w:color="000000"/>
            </w:tcBorders>
            <w:shd w:val="clear" w:color="auto" w:fill="FFFFFF"/>
          </w:tcPr>
          <w:p w14:paraId="00DF25BD" w14:textId="40160364" w:rsidR="0057216B" w:rsidRDefault="00122C0E" w:rsidP="002C5FD0">
            <w:pPr>
              <w:spacing w:line="360" w:lineRule="auto"/>
              <w:ind w:firstLineChars="0" w:firstLine="0"/>
              <w:jc w:val="right"/>
              <w:rPr>
                <w:ins w:id="639" w:author="yang" w:date="2024-05-07T16:36:00Z"/>
                <w:rFonts w:hint="eastAsia"/>
                <w:color w:val="000000"/>
              </w:rPr>
            </w:pPr>
            <w:ins w:id="640" w:author="yang" w:date="2024-05-07T16:52:00Z">
              <w:r>
                <w:rPr>
                  <w:rFonts w:hint="eastAsia"/>
                  <w:color w:val="000000"/>
                </w:rPr>
                <w:t>5</w:t>
              </w:r>
            </w:ins>
            <w:ins w:id="641" w:author="yang" w:date="2024-05-07T16:36:00Z">
              <w:r w:rsidR="0057216B">
                <w:rPr>
                  <w:color w:val="000000"/>
                </w:rPr>
                <w:t>.</w:t>
              </w:r>
            </w:ins>
            <w:ins w:id="642" w:author="yang" w:date="2024-05-07T16:50:00Z">
              <w:r>
                <w:rPr>
                  <w:rFonts w:hint="eastAsia"/>
                  <w:color w:val="000000"/>
                </w:rPr>
                <w:t>13</w:t>
              </w:r>
            </w:ins>
          </w:p>
        </w:tc>
        <w:tc>
          <w:tcPr>
            <w:tcW w:w="718" w:type="dxa"/>
            <w:tcBorders>
              <w:bottom w:val="single" w:sz="12" w:space="0" w:color="000000"/>
            </w:tcBorders>
            <w:shd w:val="clear" w:color="auto" w:fill="FFFFFF"/>
          </w:tcPr>
          <w:p w14:paraId="0BB78766" w14:textId="3CFAE8A7" w:rsidR="0057216B" w:rsidRDefault="00122C0E" w:rsidP="002C5FD0">
            <w:pPr>
              <w:spacing w:line="360" w:lineRule="auto"/>
              <w:ind w:firstLineChars="0" w:firstLine="0"/>
              <w:jc w:val="right"/>
              <w:rPr>
                <w:ins w:id="643" w:author="yang" w:date="2024-05-07T16:36:00Z"/>
                <w:rFonts w:hint="eastAsia"/>
                <w:color w:val="000000"/>
              </w:rPr>
            </w:pPr>
            <w:ins w:id="644" w:author="yang" w:date="2024-05-07T16:50:00Z">
              <w:r>
                <w:rPr>
                  <w:rFonts w:hint="eastAsia"/>
                  <w:color w:val="000000"/>
                </w:rPr>
                <w:t>5.62</w:t>
              </w:r>
            </w:ins>
          </w:p>
        </w:tc>
        <w:tc>
          <w:tcPr>
            <w:tcW w:w="636" w:type="dxa"/>
            <w:tcBorders>
              <w:bottom w:val="single" w:sz="12" w:space="0" w:color="000000"/>
            </w:tcBorders>
            <w:shd w:val="clear" w:color="auto" w:fill="FFFFFF"/>
          </w:tcPr>
          <w:p w14:paraId="1AD20F54" w14:textId="47010931" w:rsidR="0057216B" w:rsidRDefault="00122C0E" w:rsidP="002C5FD0">
            <w:pPr>
              <w:spacing w:line="360" w:lineRule="auto"/>
              <w:ind w:firstLineChars="0" w:firstLine="0"/>
              <w:jc w:val="right"/>
              <w:rPr>
                <w:ins w:id="645" w:author="yang" w:date="2024-05-07T16:36:00Z"/>
                <w:rFonts w:hint="eastAsia"/>
                <w:color w:val="000000"/>
              </w:rPr>
            </w:pPr>
            <w:ins w:id="646" w:author="yang" w:date="2024-05-07T16:51:00Z">
              <w:r>
                <w:rPr>
                  <w:rFonts w:hint="eastAsia"/>
                  <w:color w:val="000000"/>
                </w:rPr>
                <w:t>6.63</w:t>
              </w:r>
            </w:ins>
          </w:p>
        </w:tc>
        <w:tc>
          <w:tcPr>
            <w:tcW w:w="876" w:type="dxa"/>
            <w:tcBorders>
              <w:bottom w:val="single" w:sz="12" w:space="0" w:color="000000"/>
            </w:tcBorders>
            <w:shd w:val="clear" w:color="auto" w:fill="FFFFFF"/>
          </w:tcPr>
          <w:p w14:paraId="07A2BC22" w14:textId="00B6B994" w:rsidR="0057216B" w:rsidRDefault="00122C0E" w:rsidP="002C5FD0">
            <w:pPr>
              <w:ind w:firstLineChars="100" w:firstLine="240"/>
              <w:rPr>
                <w:ins w:id="647" w:author="yang" w:date="2024-05-07T16:36:00Z"/>
                <w:rFonts w:hint="eastAsia"/>
                <w:color w:val="000000"/>
              </w:rPr>
            </w:pPr>
            <w:ins w:id="648" w:author="yang" w:date="2024-05-07T16:53:00Z">
              <w:r>
                <w:rPr>
                  <w:rFonts w:hint="eastAsia"/>
                  <w:color w:val="000000"/>
                </w:rPr>
                <w:t>5</w:t>
              </w:r>
            </w:ins>
            <w:ins w:id="649" w:author="yang" w:date="2024-05-07T16:36:00Z">
              <w:r w:rsidR="0057216B">
                <w:rPr>
                  <w:color w:val="000000"/>
                </w:rPr>
                <w:t>.</w:t>
              </w:r>
            </w:ins>
            <w:ins w:id="650" w:author="yang" w:date="2024-05-07T16:53:00Z">
              <w:r>
                <w:rPr>
                  <w:rFonts w:hint="eastAsia"/>
                  <w:color w:val="000000"/>
                </w:rPr>
                <w:t>92</w:t>
              </w:r>
            </w:ins>
          </w:p>
        </w:tc>
      </w:tr>
    </w:tbl>
    <w:p w14:paraId="37AF7D61" w14:textId="49BA2691" w:rsidR="00E07C8F" w:rsidRDefault="00605DE4" w:rsidP="00605DE4">
      <w:pPr>
        <w:ind w:firstLineChars="0" w:firstLine="0"/>
        <w:jc w:val="center"/>
        <w:rPr>
          <w:ins w:id="651" w:author="yang" w:date="2024-05-07T17:07:00Z"/>
        </w:rPr>
      </w:pPr>
      <w:ins w:id="652" w:author="yang" w:date="2024-05-07T17:06:00Z">
        <w:r>
          <w:rPr>
            <w:noProof/>
          </w:rPr>
          <w:drawing>
            <wp:inline distT="0" distB="0" distL="0" distR="0" wp14:anchorId="0566770D" wp14:editId="46F1D031">
              <wp:extent cx="4572000" cy="2743200"/>
              <wp:effectExtent l="0" t="0" r="12700" b="12700"/>
              <wp:docPr id="1803144432" name="图表 1">
                <a:extLst xmlns:a="http://schemas.openxmlformats.org/drawingml/2006/main">
                  <a:ext uri="{FF2B5EF4-FFF2-40B4-BE49-F238E27FC236}">
                    <a16:creationId xmlns:a16="http://schemas.microsoft.com/office/drawing/2014/main" id="{D6594487-B5E4-E380-CF8B-11B4E840B1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ins>
    </w:p>
    <w:p w14:paraId="75DD5883" w14:textId="1D61E6A8" w:rsidR="00605DE4" w:rsidRPr="00605DE4" w:rsidRDefault="00605DE4" w:rsidP="00605DE4">
      <w:pPr>
        <w:ind w:firstLine="480"/>
        <w:jc w:val="center"/>
        <w:rPr>
          <w:rFonts w:ascii="黑体" w:eastAsia="黑体" w:hAnsi="黑体" w:cs="黑体" w:hint="eastAsia"/>
          <w:rPrChange w:id="653" w:author="yang" w:date="2024-05-07T17:07:00Z">
            <w:rPr>
              <w:rFonts w:hint="eastAsia"/>
            </w:rPr>
          </w:rPrChange>
        </w:rPr>
      </w:pPr>
      <w:ins w:id="654" w:author="yang" w:date="2024-05-07T17:07:00Z">
        <w:r>
          <w:rPr>
            <w:rFonts w:ascii="黑体" w:eastAsia="黑体" w:hAnsi="黑体" w:cs="黑体" w:hint="eastAsia"/>
          </w:rPr>
          <w:t>图3.</w:t>
        </w:r>
        <w:r>
          <w:rPr>
            <w:rFonts w:ascii="黑体" w:eastAsia="黑体" w:hAnsi="黑体" w:cs="黑体" w:hint="eastAsia"/>
          </w:rPr>
          <w:t>5</w:t>
        </w:r>
        <w:r>
          <w:rPr>
            <w:rFonts w:ascii="黑体" w:eastAsia="黑体" w:hAnsi="黑体" w:cs="黑体" w:hint="eastAsia"/>
          </w:rPr>
          <w:t xml:space="preserve"> </w:t>
        </w:r>
        <w:r>
          <w:rPr>
            <w:rFonts w:ascii="黑体" w:eastAsia="黑体" w:hAnsi="黑体" w:cs="黑体" w:hint="eastAsia"/>
          </w:rPr>
          <w:t>五</w:t>
        </w:r>
        <w:r>
          <w:rPr>
            <w:rFonts w:ascii="黑体" w:eastAsia="黑体" w:hAnsi="黑体" w:cs="黑体" w:hint="eastAsia"/>
          </w:rPr>
          <w:t>种模型在9个场景下的</w:t>
        </w:r>
        <w:r>
          <w:rPr>
            <w:rFonts w:ascii="黑体" w:eastAsia="黑体" w:hAnsi="黑体" w:cs="黑体" w:hint="eastAsia"/>
          </w:rPr>
          <w:t>GO实验</w:t>
        </w:r>
        <w:r>
          <w:rPr>
            <w:rFonts w:ascii="黑体" w:eastAsia="黑体" w:hAnsi="黑体" w:cs="黑体" w:hint="eastAsia"/>
          </w:rPr>
          <w:t>结果误差可视化图</w:t>
        </w:r>
      </w:ins>
    </w:p>
    <w:p w14:paraId="7013DF08" w14:textId="77777777" w:rsidR="00B44408" w:rsidRDefault="00000000" w:rsidP="00E907E2">
      <w:pPr>
        <w:pStyle w:val="2"/>
      </w:pPr>
      <w:bookmarkStart w:id="655" w:name="_Toc165911698"/>
      <w:r>
        <w:rPr>
          <w:rFonts w:hint="eastAsia"/>
        </w:rPr>
        <w:t>3.5</w:t>
      </w:r>
      <w:r>
        <w:t xml:space="preserve">  </w:t>
      </w:r>
      <w:r>
        <w:rPr>
          <w:rFonts w:hint="eastAsia"/>
        </w:rPr>
        <w:t>本章小结</w:t>
      </w:r>
      <w:bookmarkEnd w:id="655"/>
    </w:p>
    <w:p w14:paraId="4560228D" w14:textId="77777777" w:rsidR="00B44408" w:rsidRDefault="00000000">
      <w:pPr>
        <w:spacing w:line="360" w:lineRule="auto"/>
        <w:ind w:firstLine="480"/>
        <w:rPr>
          <w:rFonts w:ascii="Segoe UI" w:hAnsi="Segoe UI" w:cs="Segoe UI"/>
          <w:color w:val="0D0D0D"/>
          <w:shd w:val="clear" w:color="auto" w:fill="FFFFFF"/>
        </w:rPr>
      </w:pPr>
      <w:r>
        <w:rPr>
          <w:rFonts w:ascii="Segoe UI" w:hAnsi="Segoe UI" w:cs="Segoe UI"/>
          <w:color w:val="0D0D0D"/>
          <w:shd w:val="clear" w:color="auto" w:fill="FFFFFF"/>
        </w:rPr>
        <w:t>复杂系统的动态性和环境的多变性要求模型不仅能够在一个特定环境中学习规律，还能跨越不同环境继续保持学习和预测的准确性。针对这一需求，</w:t>
      </w:r>
      <w:r>
        <w:rPr>
          <w:rFonts w:ascii="Segoe UI" w:hAnsi="Segoe UI" w:cs="Segoe UI" w:hint="eastAsia"/>
          <w:color w:val="0D0D0D"/>
          <w:shd w:val="clear" w:color="auto" w:fill="FFFFFF"/>
        </w:rPr>
        <w:t>本章</w:t>
      </w:r>
      <w:r>
        <w:rPr>
          <w:rFonts w:ascii="Segoe UI" w:hAnsi="Segoe UI" w:cs="Segoe UI"/>
          <w:color w:val="0D0D0D"/>
          <w:shd w:val="clear" w:color="auto" w:fill="FFFFFF"/>
        </w:rPr>
        <w:t>提出了一种新的跨环境学习方法。该方法的核心在于它通过改进的深度学习框架，有效地捕捉和适应不同环境中的动态变化，从而在多个环境中实现准确的学习和预测。这一进展不仅拓展了复杂系统理论的研究边界，还为实践中面临的跨环境预测问题提供了实用的解决方案。</w:t>
      </w:r>
    </w:p>
    <w:p w14:paraId="141A639A" w14:textId="1A55F12A" w:rsidR="00B44408" w:rsidRDefault="00000000">
      <w:pPr>
        <w:spacing w:line="360" w:lineRule="auto"/>
        <w:ind w:firstLine="480"/>
        <w:rPr>
          <w:rFonts w:hAnsi="Cambria Math"/>
        </w:rPr>
      </w:pPr>
      <w:r>
        <w:rPr>
          <w:rFonts w:hAnsi="Cambria Math" w:hint="eastAsia"/>
        </w:rPr>
        <w:lastRenderedPageBreak/>
        <w:t>该方法采用了迁移学习中域对抗神经网络的思想，将其与神经常微分过程相结合，提出了</w:t>
      </w:r>
      <w:r>
        <w:rPr>
          <w:rFonts w:hAnsi="Cambria Math" w:hint="eastAsia"/>
        </w:rPr>
        <w:t>D</w:t>
      </w:r>
      <w:r>
        <w:rPr>
          <w:rFonts w:hAnsi="Cambria Math"/>
        </w:rPr>
        <w:t>ANDP</w:t>
      </w:r>
      <w:r>
        <w:rPr>
          <w:rFonts w:hAnsi="Cambria Math" w:hint="eastAsia"/>
        </w:rPr>
        <w:t>模型，为了验证其跨环境学习的能力，在</w:t>
      </w:r>
      <w:r>
        <w:rPr>
          <w:rFonts w:hAnsi="Cambria Math" w:hint="eastAsia"/>
        </w:rPr>
        <w:t>9</w:t>
      </w:r>
      <w:r>
        <w:rPr>
          <w:rFonts w:hAnsi="Cambria Math" w:hint="eastAsia"/>
        </w:rPr>
        <w:t>种</w:t>
      </w:r>
      <w:r>
        <w:rPr>
          <w:rFonts w:hAnsi="Cambria Math" w:hint="eastAsia"/>
        </w:rPr>
        <w:t>L</w:t>
      </w:r>
      <w:r>
        <w:rPr>
          <w:rFonts w:hAnsi="Cambria Math"/>
        </w:rPr>
        <w:t>V</w:t>
      </w:r>
      <w:ins w:id="656" w:author="yang" w:date="2024-05-07T16:06:00Z">
        <w:r w:rsidR="00990479">
          <w:rPr>
            <w:rFonts w:hAnsi="Cambria Math" w:hint="eastAsia"/>
          </w:rPr>
          <w:t>与</w:t>
        </w:r>
        <w:r w:rsidR="00990479">
          <w:rPr>
            <w:rFonts w:hAnsi="Cambria Math" w:hint="eastAsia"/>
          </w:rPr>
          <w:t>GO</w:t>
        </w:r>
        <w:r w:rsidR="00990479">
          <w:rPr>
            <w:rFonts w:hAnsi="Cambria Math" w:hint="eastAsia"/>
          </w:rPr>
          <w:t>动力学</w:t>
        </w:r>
      </w:ins>
      <w:r>
        <w:rPr>
          <w:rFonts w:hAnsi="Cambria Math" w:hint="eastAsia"/>
        </w:rPr>
        <w:t>模型上进行了实验，通过实验分析表明，</w:t>
      </w:r>
      <w:r>
        <w:rPr>
          <w:rFonts w:hAnsi="Cambria Math"/>
        </w:rPr>
        <w:t>DANDP</w:t>
      </w:r>
      <w:r>
        <w:rPr>
          <w:rFonts w:hAnsi="Cambria Math" w:hint="eastAsia"/>
        </w:rPr>
        <w:t>不仅可以在不同的复杂系统上进行跨环境学习，而且在数量较多的场景下跨环境学习的平均误差相比较于现有模型取得了提升，下一章本文将研究在网络上更为复杂的动力学发现过程。</w:t>
      </w:r>
    </w:p>
    <w:p w14:paraId="536BBF65" w14:textId="77777777" w:rsidR="00B44408" w:rsidRDefault="00B44408">
      <w:pPr>
        <w:spacing w:line="360" w:lineRule="auto"/>
        <w:ind w:firstLine="480"/>
        <w:rPr>
          <w:rFonts w:hAnsi="Cambria Math"/>
        </w:rPr>
      </w:pPr>
    </w:p>
    <w:p w14:paraId="679A6539" w14:textId="77777777" w:rsidR="00B44408" w:rsidRDefault="00B44408">
      <w:pPr>
        <w:spacing w:line="360" w:lineRule="auto"/>
        <w:ind w:firstLine="480"/>
        <w:rPr>
          <w:rFonts w:hAnsi="Cambria Math"/>
        </w:rPr>
      </w:pPr>
    </w:p>
    <w:p w14:paraId="292A2C40" w14:textId="77777777" w:rsidR="00B44408" w:rsidRDefault="00B44408">
      <w:pPr>
        <w:spacing w:line="360" w:lineRule="auto"/>
        <w:ind w:firstLine="480"/>
        <w:rPr>
          <w:rFonts w:hAnsi="Cambria Math"/>
        </w:rPr>
      </w:pPr>
    </w:p>
    <w:p w14:paraId="51F06658" w14:textId="77777777" w:rsidR="00B44408" w:rsidRDefault="00B44408">
      <w:pPr>
        <w:spacing w:line="360" w:lineRule="auto"/>
        <w:ind w:firstLine="480"/>
        <w:rPr>
          <w:rFonts w:hAnsi="Cambria Math"/>
        </w:rPr>
      </w:pPr>
    </w:p>
    <w:p w14:paraId="0E9328AC" w14:textId="77777777" w:rsidR="00B44408" w:rsidRDefault="00000000">
      <w:pPr>
        <w:widowControl/>
        <w:spacing w:line="240" w:lineRule="auto"/>
        <w:ind w:firstLineChars="0" w:firstLine="0"/>
        <w:jc w:val="left"/>
        <w:rPr>
          <w:rFonts w:hAnsi="Cambria Math"/>
        </w:rPr>
      </w:pPr>
      <w:r>
        <w:rPr>
          <w:rFonts w:hAnsi="Cambria Math"/>
        </w:rPr>
        <w:tab/>
      </w:r>
    </w:p>
    <w:p w14:paraId="3E8BF4C6" w14:textId="77777777" w:rsidR="00B44408" w:rsidRDefault="00000000">
      <w:pPr>
        <w:widowControl/>
        <w:spacing w:line="240" w:lineRule="auto"/>
        <w:ind w:firstLineChars="0" w:firstLine="0"/>
        <w:jc w:val="left"/>
        <w:rPr>
          <w:rFonts w:hAnsi="Cambria Math"/>
        </w:rPr>
      </w:pPr>
      <w:r>
        <w:rPr>
          <w:rFonts w:hAnsi="Cambria Math"/>
        </w:rPr>
        <w:br w:type="page"/>
      </w:r>
    </w:p>
    <w:p w14:paraId="1A3A22CE" w14:textId="77777777" w:rsidR="00B44408" w:rsidRDefault="00000000">
      <w:pPr>
        <w:pStyle w:val="1"/>
        <w:numPr>
          <w:ilvl w:val="0"/>
          <w:numId w:val="1"/>
        </w:numPr>
      </w:pPr>
      <w:bookmarkStart w:id="657" w:name="_Toc165911699"/>
      <w:r>
        <w:rPr>
          <w:rFonts w:hint="eastAsia"/>
        </w:rPr>
        <w:lastRenderedPageBreak/>
        <w:t>网络动力学方程发现的影响因素分析</w:t>
      </w:r>
      <w:bookmarkEnd w:id="657"/>
    </w:p>
    <w:p w14:paraId="4355E844" w14:textId="77777777" w:rsidR="00B44408" w:rsidRDefault="00000000">
      <w:pPr>
        <w:ind w:firstLineChars="0" w:firstLine="480"/>
      </w:pPr>
      <w:r>
        <w:rPr>
          <w:rFonts w:ascii="Segoe UI" w:hAnsi="Segoe UI" w:cs="Segoe UI"/>
          <w:color w:val="0D0D0D"/>
          <w:shd w:val="clear" w:color="auto" w:fill="FFFFFF"/>
        </w:rPr>
        <w:t>在</w:t>
      </w:r>
      <w:r>
        <w:rPr>
          <w:rFonts w:ascii="Segoe UI" w:hAnsi="Segoe UI" w:cs="Segoe UI" w:hint="eastAsia"/>
          <w:color w:val="0D0D0D"/>
          <w:shd w:val="clear" w:color="auto" w:fill="FFFFFF"/>
        </w:rPr>
        <w:t>上一章</w:t>
      </w:r>
      <w:r>
        <w:rPr>
          <w:rFonts w:ascii="Segoe UI" w:hAnsi="Segoe UI" w:cs="Segoe UI"/>
          <w:color w:val="0D0D0D"/>
          <w:shd w:val="clear" w:color="auto" w:fill="FFFFFF"/>
        </w:rPr>
        <w:t>的研究中，</w:t>
      </w:r>
      <w:r>
        <w:rPr>
          <w:rFonts w:ascii="Segoe UI" w:hAnsi="Segoe UI" w:cs="Segoe UI" w:hint="eastAsia"/>
          <w:color w:val="0D0D0D"/>
          <w:shd w:val="clear" w:color="auto" w:fill="FFFFFF"/>
        </w:rPr>
        <w:t>本文主要</w:t>
      </w:r>
      <w:r>
        <w:rPr>
          <w:rFonts w:ascii="Segoe UI" w:hAnsi="Segoe UI" w:cs="Segoe UI"/>
          <w:color w:val="0D0D0D"/>
          <w:shd w:val="clear" w:color="auto" w:fill="FFFFFF"/>
        </w:rPr>
        <w:t>聚焦于解决复杂系统中的一个关键问题：跨环境学习的挑战。</w:t>
      </w:r>
      <w:r>
        <w:rPr>
          <w:rFonts w:hint="eastAsia"/>
        </w:rPr>
        <w:t>对于第三章所提出的问题中对应的复杂系统，其节点数和系统中交互均较为稀少。然而，现实世界中的复杂系统通常具有系统组分多、交互频繁等特点。因此，在复杂系统研究中，研究者常采用网络作为建模工具来刻画复杂系统组分间交互，进而在复杂网络基础上，研究动力学过程机理，对复杂系统的行为进行预测与分析。本章将探索在复杂系统动力学方程发现过程中不同影响因素对于结果的影响，希望为相关领域研究者开发动力学方程发现模型与方法时提供参考。</w:t>
      </w:r>
    </w:p>
    <w:p w14:paraId="51BC51B8" w14:textId="77777777" w:rsidR="00B44408" w:rsidRDefault="00000000" w:rsidP="00E907E2">
      <w:pPr>
        <w:pStyle w:val="2"/>
      </w:pPr>
      <w:bookmarkStart w:id="658" w:name="_Toc165911700"/>
      <w:r>
        <w:rPr>
          <w:rFonts w:hint="eastAsia"/>
        </w:rPr>
        <w:t>4</w:t>
      </w:r>
      <w:r>
        <w:t xml:space="preserve">.1  </w:t>
      </w:r>
      <w:r>
        <w:rPr>
          <w:rFonts w:hint="eastAsia"/>
        </w:rPr>
        <w:t>问题定义</w:t>
      </w:r>
      <w:bookmarkEnd w:id="658"/>
    </w:p>
    <w:p w14:paraId="4097D197" w14:textId="77777777" w:rsidR="00B44408" w:rsidRDefault="00000000">
      <w:pPr>
        <w:spacing w:line="360" w:lineRule="auto"/>
        <w:ind w:firstLine="480"/>
      </w:pPr>
      <w:r>
        <w:rPr>
          <w:rFonts w:hint="eastAsia"/>
        </w:rPr>
        <w:t>首先定义一个</w:t>
      </w:r>
      <w:r>
        <w:rPr>
          <w:rFonts w:hint="eastAsia"/>
        </w:rPr>
        <w:t>N*N</w:t>
      </w:r>
      <w:r>
        <w:rPr>
          <w:rFonts w:hint="eastAsia"/>
        </w:rPr>
        <w:t>维的邻接矩阵</w:t>
      </w:r>
      <w:r>
        <w:rPr>
          <w:rFonts w:hint="eastAsia"/>
        </w:rPr>
        <w:t xml:space="preserve"> A</w:t>
      </w:r>
      <w:r>
        <w:rPr>
          <w:rFonts w:hint="eastAsia"/>
        </w:rPr>
        <w:t>，用来表示复杂网络上</w:t>
      </w:r>
      <m:oMath>
        <m:r>
          <w:rPr>
            <w:rFonts w:ascii="Cambria Math" w:hAnsi="Cambria Math"/>
          </w:rPr>
          <m:t>n</m:t>
        </m:r>
      </m:oMath>
      <w:r>
        <w:rPr>
          <w:rFonts w:hint="eastAsia"/>
        </w:rPr>
        <w:t>个节点的无向图，</w:t>
      </w:r>
      <w:r>
        <w:rPr>
          <w:rFonts w:hint="eastAsia"/>
        </w:rPr>
        <w:t>A</w:t>
      </w:r>
      <w:r>
        <w:rPr>
          <w:rFonts w:hint="eastAsia"/>
        </w:rPr>
        <w:t>中的元素用</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表示，每个元素</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定义为：</w:t>
      </w:r>
    </w:p>
    <w:p w14:paraId="1B506E37" w14:textId="77777777" w:rsidR="00B44408" w:rsidRDefault="00000000">
      <w:pPr>
        <w:spacing w:line="360" w:lineRule="auto"/>
        <w:ind w:firstLineChars="0" w:firstLine="0"/>
        <w:jc w:val="right"/>
        <w:rPr>
          <w:kern w:val="0"/>
        </w:rPr>
      </w:p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m:rPr>
                    <m:sty m:val="p"/>
                  </m:rPr>
                  <w:rPr>
                    <w:rFonts w:ascii="Cambria Math" w:hAnsi="Cambria Math" w:hint="eastAsia"/>
                  </w:rPr>
                  <m:t>，节点</m:t>
                </m:r>
                <m:r>
                  <m:rPr>
                    <m:sty m:val="p"/>
                  </m:rPr>
                  <w:rPr>
                    <w:rFonts w:ascii="Cambria Math" w:hAnsi="Cambria Math" w:hint="eastAsia"/>
                  </w:rPr>
                  <m:t>i</m:t>
                </m:r>
                <m:r>
                  <m:rPr>
                    <m:sty m:val="p"/>
                  </m:rPr>
                  <w:rPr>
                    <w:rFonts w:ascii="Cambria Math" w:hAnsi="Cambria Math" w:hint="eastAsia"/>
                  </w:rPr>
                  <m:t>和节点</m:t>
                </m:r>
                <m:r>
                  <m:rPr>
                    <m:sty m:val="p"/>
                  </m:rPr>
                  <w:rPr>
                    <w:rFonts w:ascii="Cambria Math" w:hAnsi="Cambria Math" w:hint="eastAsia"/>
                  </w:rPr>
                  <m:t>j</m:t>
                </m:r>
                <m:r>
                  <m:rPr>
                    <m:sty m:val="p"/>
                  </m:rPr>
                  <w:rPr>
                    <w:rFonts w:ascii="Cambria Math" w:hAnsi="Cambria Math" w:hint="eastAsia"/>
                  </w:rPr>
                  <m:t>存在公共边</m:t>
                </m:r>
              </m:e>
              <m:e>
                <m:r>
                  <w:rPr>
                    <w:rFonts w:ascii="Cambria Math" w:hAnsi="Cambria Math" w:hint="eastAsia"/>
                  </w:rPr>
                  <m:t>0</m:t>
                </m:r>
                <m:r>
                  <m:rPr>
                    <m:sty m:val="p"/>
                  </m:rPr>
                  <w:rPr>
                    <w:rFonts w:ascii="Cambria Math" w:hAnsi="Cambria Math" w:hint="eastAsia"/>
                  </w:rPr>
                  <m:t>，其他</m:t>
                </m:r>
                <m:r>
                  <m:rPr>
                    <m:sty m:val="p"/>
                  </m:rPr>
                  <w:rPr>
                    <w:rFonts w:ascii="Cambria Math" w:hAnsi="Cambria Math"/>
                  </w:rPr>
                  <m:t xml:space="preserve">                                           </m:t>
                </m:r>
              </m:e>
            </m:eqArr>
          </m:e>
        </m:d>
      </m:oMath>
      <w:r>
        <w:rPr>
          <w:kern w:val="0"/>
        </w:rPr>
        <w:t>...............................(</w:t>
      </w:r>
      <w:r>
        <w:rPr>
          <w:rFonts w:hint="eastAsia"/>
          <w:kern w:val="0"/>
        </w:rPr>
        <w:t>4</w:t>
      </w:r>
      <w:r>
        <w:rPr>
          <w:kern w:val="0"/>
        </w:rPr>
        <w:t>.</w:t>
      </w:r>
      <w:r>
        <w:rPr>
          <w:rFonts w:hint="eastAsia"/>
          <w:kern w:val="0"/>
        </w:rPr>
        <w:t>1</w:t>
      </w:r>
      <w:r>
        <w:rPr>
          <w:kern w:val="0"/>
        </w:rPr>
        <w:t>)</w:t>
      </w:r>
    </w:p>
    <w:p w14:paraId="77A0FE15" w14:textId="77777777" w:rsidR="00B44408" w:rsidRDefault="00000000">
      <w:pPr>
        <w:spacing w:line="360" w:lineRule="auto"/>
        <w:ind w:firstLine="480"/>
      </w:pPr>
      <w:r>
        <w:rPr>
          <w:rFonts w:hint="eastAsia"/>
        </w:rPr>
        <w:t>在本文中考虑的复杂网络结构不包含自环，即网络中的任何节点都不会与自身形成连接。这意味着，在用于表示这种复杂网络的邻接矩阵中，所有对角线上的元素均为</w:t>
      </w:r>
      <w:r>
        <w:rPr>
          <w:rFonts w:hint="eastAsia"/>
        </w:rPr>
        <w:t>0</w:t>
      </w:r>
      <w:r>
        <w:rPr>
          <w:rFonts w:hint="eastAsia"/>
        </w:rPr>
        <w:t>，反映了网络中每个节点不与自己直接相连的特性。</w:t>
      </w:r>
    </w:p>
    <w:p w14:paraId="76405E1E" w14:textId="77777777" w:rsidR="00B44408" w:rsidRDefault="00000000">
      <w:pPr>
        <w:spacing w:line="360" w:lineRule="auto"/>
        <w:ind w:firstLine="480"/>
        <w:rPr>
          <w:rFonts w:hAnsi="Cambria Math"/>
        </w:rPr>
      </w:pPr>
      <w:r>
        <w:rPr>
          <w:rFonts w:hint="eastAsia"/>
        </w:rPr>
        <w:t>在复杂网络中，通常关注具有</w:t>
      </w:r>
      <w:r>
        <w:rPr>
          <w:rFonts w:hint="eastAsia"/>
        </w:rPr>
        <w:t>N</w:t>
      </w:r>
      <w:r>
        <w:rPr>
          <w:rFonts w:hint="eastAsia"/>
        </w:rPr>
        <w:t>个节点的系统的动力学来说明这个问题，其中每个节点</w:t>
      </w:r>
      <w:r>
        <w:rPr>
          <w:rFonts w:hint="eastAsia"/>
        </w:rPr>
        <w:t>i</w:t>
      </w:r>
      <w:r>
        <w:rPr>
          <w:rFonts w:hint="eastAsia"/>
        </w:rPr>
        <w:t>在时刻</w:t>
      </w:r>
      <w:r>
        <w:rPr>
          <w:rFonts w:hint="eastAsia"/>
        </w:rPr>
        <w:t>t</w:t>
      </w:r>
      <w:r>
        <w:rPr>
          <w:rFonts w:hint="eastAsia"/>
        </w:rPr>
        <w:t>的状态由</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hint="eastAsia"/>
        </w:rPr>
        <w:t>表征，根据网络上的一类一般的动态模型，</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hAnsi="Cambria Math" w:hint="eastAsia"/>
        </w:rPr>
        <w:t>的状态演化可以表示为：</w:t>
      </w:r>
    </w:p>
    <w:p w14:paraId="1E6793B8" w14:textId="77777777" w:rsidR="00B44408" w:rsidRDefault="00000000">
      <w:pPr>
        <w:pStyle w:val="af6"/>
        <w:rPr>
          <w:rFonts w:hAnsi="Cambria Math" w:hint="default"/>
        </w:rPr>
      </w:pPr>
      <w:r>
        <w:rPr>
          <w:rFonts w:hAnsi="Cambria Math"/>
        </w:rPr>
        <w:tab/>
      </w: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num>
          <m:den>
            <m:r>
              <m:rPr>
                <m:sty m:val="p"/>
              </m:rPr>
              <w:rPr>
                <w:rFonts w:ascii="Cambria Math" w:hAnsi="Cambria Math"/>
              </w:rPr>
              <m:t>dt</m:t>
            </m:r>
          </m:den>
        </m:f>
        <m:r>
          <m:rPr>
            <m:sty m:val="p"/>
          </m:rPr>
          <w:rPr>
            <w:rFonts w:ascii="Cambria Math" w:hAnsi="Cambria Math"/>
          </w:rPr>
          <m:t>=F(</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nary>
          <m:naryPr>
            <m:chr m:val="∑"/>
            <m:limLoc m:val="undOvr"/>
            <m:ctrlPr>
              <w:rPr>
                <w:rFonts w:ascii="Cambria Math" w:hAnsi="Cambria Math"/>
              </w:rPr>
            </m:ctrlPr>
          </m:naryPr>
          <m:sub>
            <m:r>
              <m:rPr>
                <m:sty m:val="p"/>
              </m:rPr>
              <w:rPr>
                <w:rFonts w:ascii="Cambria Math" w:hAnsi="Cambria Math"/>
              </w:rPr>
              <m:t>j=n</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m:t>
            </m:r>
            <m:r>
              <m:rPr>
                <m:sty m:val="p"/>
              </m:rPr>
              <w:rPr>
                <w:rFonts w:ascii="Cambria Math" w:hAnsi="Cambria Math"/>
              </w:rPr>
              <m:t>G(</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(t))</m:t>
            </m:r>
          </m:e>
        </m:nary>
      </m:oMath>
      <w:r>
        <w:rPr>
          <w:rFonts w:hAnsi="Cambria Math"/>
        </w:rPr>
        <w:tab/>
      </w:r>
      <w:r>
        <w:t>(4.2)</w:t>
      </w:r>
    </w:p>
    <w:p w14:paraId="069AC633" w14:textId="77777777" w:rsidR="00B44408" w:rsidRDefault="00000000">
      <w:pPr>
        <w:spacing w:line="360" w:lineRule="auto"/>
        <w:ind w:firstLine="480"/>
      </w:pPr>
      <w:r>
        <w:rPr>
          <w:rFonts w:hint="eastAsia"/>
        </w:rPr>
        <w:t>函数</w:t>
      </w:r>
      <m:oMath>
        <m:r>
          <m:rPr>
            <m:sty m:val="p"/>
          </m:rPr>
          <w:rPr>
            <w:rFonts w:ascii="Cambria Math" w:hAnsi="Cambria Math"/>
          </w:rPr>
          <m:t>F(</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oMath>
      <w:r>
        <w:rPr>
          <w:rFonts w:hint="eastAsia"/>
        </w:rPr>
        <w:t>描述了</w:t>
      </w:r>
      <m:oMath>
        <m:sSub>
          <m:sSubPr>
            <m:ctrlPr>
              <w:rPr>
                <w:rFonts w:ascii="Cambria Math" w:hAnsi="Cambria Math" w:hint="eastAsia"/>
              </w:rPr>
            </m:ctrlPr>
          </m:sSubPr>
          <m:e>
            <m:r>
              <m:rPr>
                <m:sty m:val="p"/>
              </m:rPr>
              <w:rPr>
                <w:rFonts w:ascii="Cambria Math" w:hAnsi="Cambria Math" w:hint="eastAsia"/>
              </w:rPr>
              <m:t>x</m:t>
            </m:r>
          </m:e>
          <m:sub>
            <m:r>
              <m:rPr>
                <m:sty m:val="p"/>
              </m:rPr>
              <w:rPr>
                <w:rFonts w:ascii="Cambria Math" w:hAnsi="Cambria Math"/>
              </w:rPr>
              <m:t>i</m:t>
            </m:r>
          </m:sub>
        </m:sSub>
      </m:oMath>
      <w:r>
        <w:rPr>
          <w:rFonts w:hint="eastAsia"/>
        </w:rPr>
        <w:t>的自动力学，可以解释诸如退化、繁殖、或内流等过程。</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(t))</m:t>
        </m:r>
      </m:oMath>
      <w:r>
        <w:rPr>
          <w:rFonts w:hint="eastAsia"/>
        </w:rPr>
        <w:t>则描述了节点</w:t>
      </w:r>
      <m:oMath>
        <m:sSub>
          <m:sSubPr>
            <m:ctrlPr>
              <w:rPr>
                <w:rFonts w:ascii="Cambria Math" w:hAnsi="Cambria Math" w:hint="eastAsia"/>
              </w:rPr>
            </m:ctrlPr>
          </m:sSubPr>
          <m:e>
            <m:r>
              <m:rPr>
                <m:sty m:val="p"/>
              </m:rPr>
              <w:rPr>
                <w:rFonts w:ascii="Cambria Math" w:hAnsi="Cambria Math" w:hint="eastAsia"/>
              </w:rPr>
              <m:t>x</m:t>
            </m:r>
          </m:e>
          <m:sub>
            <m:r>
              <m:rPr>
                <m:sty m:val="p"/>
              </m:rPr>
              <w:rPr>
                <w:rFonts w:ascii="Cambria Math" w:hAnsi="Cambria Math"/>
              </w:rPr>
              <m:t>i</m:t>
            </m:r>
          </m:sub>
        </m:sSub>
      </m:oMath>
      <w:r>
        <w:rPr>
          <w:rFonts w:hint="eastAsia"/>
        </w:rPr>
        <w:t>与其邻居的相互作用</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_Ref127125570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[33]</w:t>
      </w:r>
      <w:r>
        <w:rPr>
          <w:rFonts w:asciiTheme="minorEastAsia" w:hAnsiTheme="minorEastAsia"/>
          <w:sz w:val="18"/>
          <w:szCs w:val="18"/>
          <w:vertAlign w:val="superscript"/>
        </w:rPr>
        <w:fldChar w:fldCharType="end"/>
      </w:r>
      <w:r>
        <w:rPr>
          <w:rFonts w:hint="eastAsia"/>
        </w:rPr>
        <w:t>，其中</w:t>
      </w:r>
      <w:r>
        <w:rPr>
          <w:rFonts w:hint="eastAsia"/>
        </w:rPr>
        <w:t>Aij</w:t>
      </w:r>
      <w:r>
        <w:rPr>
          <w:rFonts w:hint="eastAsia"/>
        </w:rPr>
        <w:t>是上文中定义的邻接矩阵，通过指定自动力学函数</w:t>
      </w:r>
      <m:oMath>
        <m:r>
          <m:rPr>
            <m:sty m:val="p"/>
          </m:rPr>
          <w:rPr>
            <w:rFonts w:ascii="Cambria Math" w:hAnsi="Cambria Math"/>
          </w:rPr>
          <m:t>F(</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oMath>
      <w:r>
        <w:rPr>
          <w:rFonts w:hint="eastAsia"/>
        </w:rPr>
        <w:t>和相互作用函数</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(t))</m:t>
        </m:r>
      </m:oMath>
      <w:r>
        <w:rPr>
          <w:rFonts w:hint="eastAsia"/>
        </w:rPr>
        <w:t>，可以从方程</w:t>
      </w:r>
      <w:r>
        <w:rPr>
          <w:rFonts w:hint="eastAsia"/>
        </w:rPr>
        <w:t>4.2</w:t>
      </w:r>
      <w:r>
        <w:rPr>
          <w:rFonts w:hint="eastAsia"/>
        </w:rPr>
        <w:t>中得到广泛的模型。例如</w:t>
      </w:r>
      <w:r>
        <w:rPr>
          <w:rFonts w:hint="eastAsia"/>
        </w:rPr>
        <w:t>SIS</w:t>
      </w:r>
      <w:r>
        <w:rPr>
          <w:rFonts w:hint="eastAsia"/>
        </w:rPr>
        <w:t>模型</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_Ref127126800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[34]</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_Ref127191599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[35]</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_Ref127192179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[36]</w:t>
      </w:r>
      <w:r>
        <w:rPr>
          <w:rFonts w:asciiTheme="minorEastAsia" w:hAnsiTheme="minorEastAsia"/>
          <w:sz w:val="18"/>
          <w:szCs w:val="18"/>
          <w:vertAlign w:val="superscript"/>
        </w:rPr>
        <w:fldChar w:fldCharType="end"/>
      </w:r>
      <w:r>
        <w:rPr>
          <w:rFonts w:hint="eastAsia"/>
        </w:rPr>
        <w:t>，该模型可以被表示为</w:t>
      </w:r>
      <w:r>
        <w:rPr>
          <w:rFonts w:hint="eastAsia"/>
        </w:rPr>
        <w:t>:</w:t>
      </w:r>
    </w:p>
    <w:p w14:paraId="7AB24985" w14:textId="77777777" w:rsidR="00B44408" w:rsidRDefault="00000000">
      <w:pPr>
        <w:pStyle w:val="af6"/>
        <w:rPr>
          <w:rFonts w:hint="default"/>
        </w:rPr>
      </w:pPr>
      <w:r>
        <w:rPr>
          <w:rFonts w:hAnsi="Cambria Math"/>
        </w:rPr>
        <w:tab/>
      </w: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num>
          <m:den>
            <m:r>
              <m:rPr>
                <m:sty m:val="p"/>
              </m:rPr>
              <w:rPr>
                <w:rFonts w:ascii="Cambria Math" w:hAnsi="Cambria Math"/>
              </w:rPr>
              <m:t>dt</m:t>
            </m:r>
          </m:den>
        </m:f>
        <m:r>
          <m:rPr>
            <m:sty m:val="p"/>
          </m:rPr>
          <w:rPr>
            <w:rFonts w:ascii="Cambria Math" w:hAnsi="Cambria Math"/>
          </w:rPr>
          <m:t>=</m:t>
        </m:r>
        <m:r>
          <m:rPr>
            <m:sty m:val="p"/>
          </m:rPr>
          <w:rPr>
            <w:rFonts w:ascii="Cambria Math" w:hAnsi="Cambria Math"/>
          </w:rPr>
          <m:t>-β</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nary>
          <m:naryPr>
            <m:chr m:val="∑"/>
            <m:limLoc m:val="undOvr"/>
            <m:ctrlPr>
              <w:rPr>
                <w:rFonts w:ascii="Cambria Math" w:hAnsi="Cambria Math"/>
              </w:rPr>
            </m:ctrlPr>
          </m:naryPr>
          <m:sub>
            <m:r>
              <m:rPr>
                <m:sty m:val="p"/>
              </m:rPr>
              <w:rPr>
                <w:rFonts w:ascii="Cambria Math" w:hAnsi="Cambria Math"/>
              </w:rPr>
              <m:t>j=n</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m:t>
            </m:r>
            <m:r>
              <m:rPr>
                <m:sty m:val="p"/>
              </m:rPr>
              <w:rPr>
                <w:rFonts w:ascii="Cambria Math" w:hAnsi="Cambria Math"/>
              </w:rPr>
              <m:t>R(1</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r>
              <m:rPr>
                <m:sty m:val="p"/>
              </m:rPr>
              <w:rPr>
                <w:rFonts w:ascii="Cambria Math" w:hAnsi="Cambria Math"/>
              </w:rPr>
              <m:t>(t)</m:t>
            </m:r>
          </m:e>
        </m:nary>
      </m:oMath>
      <w:r>
        <w:rPr>
          <w:rFonts w:hAnsi="Cambria Math"/>
        </w:rPr>
        <w:tab/>
      </w:r>
      <w:r>
        <w:t>(4.3)</w:t>
      </w:r>
    </w:p>
    <w:p w14:paraId="24BB7FF5" w14:textId="77777777" w:rsidR="00B44408" w:rsidRDefault="00000000">
      <w:pPr>
        <w:spacing w:line="360" w:lineRule="auto"/>
        <w:ind w:firstLine="480"/>
      </w:pPr>
      <w:r>
        <w:rPr>
          <w:rFonts w:hint="eastAsia"/>
        </w:rPr>
        <w:lastRenderedPageBreak/>
        <w:t>通常用来建模普通感冒和新冠肺炎类具有不会提供持久性免疫特点的疾病。该类疾病可能会在康复后留下短暂的抗体保护，但不会导致长期免疫力的形成，使得个体在康复后再次对同类病原体易感。</w:t>
      </w:r>
    </w:p>
    <w:p w14:paraId="4828B198" w14:textId="77777777" w:rsidR="00B44408" w:rsidRDefault="00000000" w:rsidP="00E907E2">
      <w:pPr>
        <w:pStyle w:val="2"/>
      </w:pPr>
      <w:bookmarkStart w:id="659" w:name="_Toc165911701"/>
      <w:r>
        <w:rPr>
          <w:rFonts w:hint="eastAsia"/>
        </w:rPr>
        <w:t>4</w:t>
      </w:r>
      <w:r>
        <w:t xml:space="preserve">.2  </w:t>
      </w:r>
      <w:r>
        <w:rPr>
          <w:rFonts w:hint="eastAsia"/>
        </w:rPr>
        <w:t>模型介绍</w:t>
      </w:r>
      <w:bookmarkEnd w:id="659"/>
    </w:p>
    <w:p w14:paraId="5C31FB05" w14:textId="77777777" w:rsidR="00B44408" w:rsidRDefault="00000000">
      <w:pPr>
        <w:spacing w:line="360" w:lineRule="auto"/>
        <w:ind w:firstLine="480"/>
      </w:pPr>
      <w:r>
        <w:rPr>
          <w:rFonts w:hint="eastAsia"/>
        </w:rPr>
        <w:t>在本节中，首先介绍实验所采用的基础模型，而后分析在不同策略，即不同条件下的实验结果。</w:t>
      </w:r>
    </w:p>
    <w:p w14:paraId="0477D0C0" w14:textId="77777777" w:rsidR="00B44408" w:rsidRDefault="00000000" w:rsidP="00E907E2">
      <w:pPr>
        <w:pStyle w:val="3"/>
      </w:pPr>
      <w:bookmarkStart w:id="660" w:name="_Toc165911702"/>
      <w:r>
        <w:rPr>
          <w:rFonts w:hint="eastAsia"/>
        </w:rPr>
        <w:t xml:space="preserve">4.2.1 </w:t>
      </w:r>
      <w:r>
        <w:rPr>
          <w:rFonts w:hint="eastAsia"/>
        </w:rPr>
        <w:t>黑盒与白盒相结合的网络动力学模型</w:t>
      </w:r>
      <w:bookmarkEnd w:id="660"/>
    </w:p>
    <w:p w14:paraId="039018BD" w14:textId="77777777" w:rsidR="00B44408" w:rsidRDefault="00000000">
      <w:pPr>
        <w:spacing w:line="360" w:lineRule="auto"/>
        <w:ind w:firstLine="480"/>
      </w:pPr>
      <w:r>
        <w:rPr>
          <w:rFonts w:hint="eastAsia"/>
        </w:rPr>
        <w:t>神经网络作为机器学习中的一种强大工具，在包括图像识别、自然语言处理和推荐系统方面都取得了显著的成就，</w:t>
      </w:r>
      <w:r>
        <w:t>通用逼近定理</w:t>
      </w:r>
      <w:r>
        <w:rPr>
          <w:rFonts w:asciiTheme="minorEastAsia" w:hAnsiTheme="minorEastAsia"/>
          <w:sz w:val="18"/>
          <w:szCs w:val="18"/>
          <w:vertAlign w:val="superscript"/>
        </w:rPr>
        <w:t>[37]</w:t>
      </w:r>
      <w:r>
        <w:rPr>
          <w:rFonts w:hint="eastAsia"/>
        </w:rPr>
        <w:t>为神经网络</w:t>
      </w:r>
      <w:r>
        <w:t>提供了强大的理论基础，</w:t>
      </w:r>
      <w:r>
        <w:rPr>
          <w:rFonts w:hint="eastAsia"/>
        </w:rPr>
        <w:t>其</w:t>
      </w:r>
      <w:r>
        <w:t>表明神经网络具备拟合或逼近任何连续函数的能力，包括各种时间序列数据。</w:t>
      </w:r>
      <w:r>
        <w:rPr>
          <w:rFonts w:hint="eastAsia"/>
        </w:rPr>
        <w:t>神经网络通常被比喻为黑盒模型，这是因为即使知道其输入与输出，但是神经网络内部确实难以洞察的。不过因其可以自动从数据中提取特征的优点，使得神经网络可以处理复杂的模式识别和预测任务而无需手动进行特征工程。另一方面研究人员可以通过对网络结构和参数进行调整，将神经网络应用于多样的数据变化，使其能够针对不同的数据集处理多变的数据问题。正式由于上述特性，</w:t>
      </w:r>
      <w:r>
        <w:t>神经网络作为黑盒模型在数据处理和学习方面表现出色，应用范围广泛，但其</w:t>
      </w:r>
      <w:r>
        <w:rPr>
          <w:rFonts w:hint="eastAsia"/>
        </w:rPr>
        <w:t>缺乏</w:t>
      </w:r>
      <w:r>
        <w:t>透明度、训练成本高、数据依赖性以及过拟合等问题也是其主要的局限性。</w:t>
      </w:r>
    </w:p>
    <w:p w14:paraId="4A11CCF9" w14:textId="77777777" w:rsidR="00B44408" w:rsidRDefault="00000000">
      <w:pPr>
        <w:spacing w:line="360" w:lineRule="auto"/>
        <w:ind w:firstLine="480"/>
        <w:jc w:val="left"/>
      </w:pPr>
      <w:r>
        <w:rPr>
          <w:rFonts w:hint="eastAsia"/>
        </w:rPr>
        <w:t>针对神经网络存在的缺点，在动力学发现过程中，本文采用采用符号回归技术对其进行补足。区别于常规的回归分析，符号回归的目的不仅是估算已定义函数（比如线性或多项式）的参数，而且还在可行的函数形式范围内寻找最合适的数学表示</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_Ref161066387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[38]</w:t>
      </w:r>
      <w:r>
        <w:rPr>
          <w:rFonts w:asciiTheme="minorEastAsia" w:hAnsiTheme="minorEastAsia"/>
          <w:sz w:val="18"/>
          <w:szCs w:val="18"/>
          <w:vertAlign w:val="superscript"/>
        </w:rPr>
        <w:fldChar w:fldCharType="end"/>
      </w:r>
      <w:r>
        <w:rPr>
          <w:rFonts w:hint="eastAsia"/>
        </w:rPr>
        <w:t>。这一过程通常依靠遗传编程或其他演化算法来完成</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_Ref127220572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[39]</w:t>
      </w:r>
      <w:r>
        <w:rPr>
          <w:rFonts w:asciiTheme="minorEastAsia" w:hAnsiTheme="minorEastAsia"/>
          <w:sz w:val="18"/>
          <w:szCs w:val="18"/>
          <w:vertAlign w:val="superscript"/>
        </w:rPr>
        <w:fldChar w:fldCharType="end"/>
      </w:r>
      <w:r>
        <w:rPr>
          <w:rFonts w:hint="eastAsia"/>
        </w:rPr>
        <w:t>，逐渐进化出最适合解释数据的数学方程。符号回归的优势在于其产生的模型以数学方程式展现，凭借其模型的高解释能力和灵活性，在自动模型识别和复杂系统建模方面展现出了广阔的应用前景</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_Ref127220701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[40]</w:t>
      </w:r>
      <w:r>
        <w:rPr>
          <w:rFonts w:asciiTheme="minorEastAsia" w:hAnsiTheme="minorEastAsia"/>
          <w:sz w:val="18"/>
          <w:szCs w:val="18"/>
          <w:vertAlign w:val="superscript"/>
        </w:rPr>
        <w:fldChar w:fldCharType="end"/>
      </w:r>
      <w:r>
        <w:rPr>
          <w:rFonts w:hint="eastAsia"/>
        </w:rPr>
        <w:t>，目前还有将决策树算法与遗传编程算法相结合，以非线性分段回归问题的研究</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_Ref135006831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[41]</w:t>
      </w:r>
      <w:r>
        <w:rPr>
          <w:rFonts w:asciiTheme="minorEastAsia" w:hAnsiTheme="minorEastAsia"/>
          <w:sz w:val="18"/>
          <w:szCs w:val="18"/>
          <w:vertAlign w:val="superscript"/>
        </w:rPr>
        <w:fldChar w:fldCharType="end"/>
      </w:r>
      <w:r>
        <w:rPr>
          <w:rFonts w:hint="eastAsia"/>
        </w:rPr>
        <w:t>。与神经网络等</w:t>
      </w:r>
      <w:r>
        <w:rPr>
          <w:rFonts w:hint="eastAsia"/>
        </w:rPr>
        <w:t>"</w:t>
      </w:r>
      <w:r>
        <w:rPr>
          <w:rFonts w:hint="eastAsia"/>
        </w:rPr>
        <w:t>黑盒</w:t>
      </w:r>
      <w:r>
        <w:rPr>
          <w:rFonts w:hint="eastAsia"/>
        </w:rPr>
        <w:t>"</w:t>
      </w:r>
      <w:r>
        <w:rPr>
          <w:rFonts w:hint="eastAsia"/>
        </w:rPr>
        <w:t>模型相比，其可解释性对于理解模型的工作方式和预测逻辑非常关键，而这恰好是动力学发现过程中最需要的东西。</w:t>
      </w:r>
    </w:p>
    <w:p w14:paraId="27F13CC8" w14:textId="77777777" w:rsidR="00B44408" w:rsidRDefault="00000000">
      <w:pPr>
        <w:spacing w:line="360" w:lineRule="auto"/>
        <w:ind w:firstLine="480"/>
      </w:pPr>
      <w:r>
        <w:rPr>
          <w:rFonts w:hint="eastAsia"/>
        </w:rPr>
        <w:lastRenderedPageBreak/>
        <w:t>在深度学习架构的设计中，选择合适的非线性激活函数对神经网络的性能表现影响很大。近年来，一些研究人员提出了有理神经网络的概念，这种网络采用了可训练的有理函数作为激活函数。这些研究发现，有理神经网络能够更有效地近似光滑函数，相较于具有深度指数小于</w:t>
      </w:r>
      <w:r>
        <w:rPr>
          <w:rFonts w:hint="eastAsia"/>
        </w:rPr>
        <w:t>ReLU</w:t>
      </w:r>
      <w:r>
        <w:rPr>
          <w:rFonts w:hint="eastAsia"/>
        </w:rPr>
        <w:t>激活函数的网络，显示出更优的性能</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_Ref161064462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[25]</w:t>
      </w:r>
      <w:r>
        <w:rPr>
          <w:rFonts w:asciiTheme="minorEastAsia" w:hAnsiTheme="minorEastAsia"/>
          <w:sz w:val="18"/>
          <w:szCs w:val="18"/>
          <w:vertAlign w:val="superscript"/>
        </w:rPr>
        <w:fldChar w:fldCharType="end"/>
      </w:r>
      <w:r>
        <w:rPr>
          <w:rFonts w:hint="eastAsia"/>
        </w:rPr>
        <w:t>。有理神经网络可以用更少的节点数和显著减小的网络深度达到对光滑函数的高精度近似。</w:t>
      </w:r>
    </w:p>
    <w:p w14:paraId="6CB593B4" w14:textId="77777777" w:rsidR="00B44408" w:rsidRDefault="00000000">
      <w:pPr>
        <w:spacing w:line="360" w:lineRule="auto"/>
        <w:ind w:firstLine="480"/>
      </w:pPr>
      <w:r>
        <w:rPr>
          <w:rFonts w:hint="eastAsia"/>
        </w:rPr>
        <w:t>这种改进的近似能力对于大型神经网络而言具有重要的实际意义，特别是在训练深度神经网络时，由于梯度评估成本高昂和收敛速度较慢，计算开销极大。通过实验，研究人员展示了有理神经网络在处理偏微分方程和生成对抗网络（</w:t>
      </w:r>
      <w:r>
        <w:rPr>
          <w:rFonts w:hint="eastAsia"/>
        </w:rPr>
        <w:t>GAN</w:t>
      </w:r>
      <w:r>
        <w:rPr>
          <w:rFonts w:hint="eastAsia"/>
        </w:rPr>
        <w:t>）等领域的潜在应用价值。</w:t>
      </w:r>
    </w:p>
    <w:p w14:paraId="0CF0526F" w14:textId="77777777" w:rsidR="00B44408" w:rsidRDefault="00000000">
      <w:pPr>
        <w:spacing w:line="360" w:lineRule="auto"/>
        <w:ind w:firstLineChars="0" w:firstLine="480"/>
        <w:jc w:val="left"/>
        <w:rPr>
          <w:rFonts w:hAnsi="Cambria Math"/>
        </w:rPr>
      </w:pPr>
      <w:r>
        <w:rPr>
          <w:rFonts w:ascii="Segoe UI" w:eastAsia="宋体" w:hAnsi="Segoe UI" w:cs="Segoe UI" w:hint="eastAsia"/>
          <w:color w:val="0D0D0D"/>
          <w:szCs w:val="24"/>
          <w:shd w:val="clear" w:color="auto" w:fill="FFFFFF"/>
        </w:rPr>
        <w:t>综上，本文中所使用的模型将神经网络相结合，对于给定的复杂系统上的时空序列数据，在计算其对于时间的微分后，首先通过两个全连接神经网络对数据进行解耦合，为了动力学方程中的特征进行更好的学习，本模型将</w:t>
      </w:r>
      <w:r>
        <w:rPr>
          <w:rFonts w:ascii="Segoe UI" w:eastAsia="宋体" w:hAnsi="Segoe UI" w:cs="Segoe UI" w:hint="eastAsia"/>
          <w:color w:val="0D0D0D"/>
          <w:szCs w:val="24"/>
          <w:shd w:val="clear" w:color="auto" w:fill="FFFFFF"/>
        </w:rPr>
        <w:t>mlp</w:t>
      </w:r>
      <w:r>
        <w:rPr>
          <w:rFonts w:ascii="Segoe UI" w:eastAsia="宋体" w:hAnsi="Segoe UI" w:cs="Segoe UI" w:hint="eastAsia"/>
          <w:color w:val="0D0D0D"/>
          <w:szCs w:val="24"/>
          <w:shd w:val="clear" w:color="auto" w:fill="FFFFFF"/>
        </w:rPr>
        <w:t>中的第一层激活函数替换为了上文提到的有理神经网络的激活函数，而后由两个更改后的神经网络分别对节点自动力学</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ascii="Segoe UI" w:eastAsia="宋体" w:hAnsi="Segoe UI" w:cs="Segoe UI" w:hint="eastAsia"/>
          <w:color w:val="0D0D0D"/>
          <w:szCs w:val="24"/>
          <w:shd w:val="clear" w:color="auto" w:fill="FFFFFF"/>
        </w:rPr>
        <w:t>和交互动力学</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m:t>
        </m:r>
      </m:oMath>
      <w:r>
        <w:rPr>
          <w:rFonts w:hAnsi="Cambria Math" w:hint="eastAsia"/>
        </w:rPr>
        <w:t>进行学习，在训练过后，重新输入节点在不同时刻的状态和网络结构数据，得到神经网络输出的拟合结果，而后分别对两个神经网络产生的结果进行分离，分别采用符号回归方法得到最终的</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oMath>
      <w:r>
        <w:rPr>
          <w:rFonts w:hAnsi="Cambria Math" w:hint="eastAsia"/>
        </w:rPr>
        <w:t>和</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m:t>
        </m:r>
      </m:oMath>
      <w:r>
        <w:rPr>
          <w:rFonts w:hAnsi="Cambria Math" w:hint="eastAsia"/>
        </w:rPr>
        <w:t>。</w:t>
      </w:r>
      <w:r>
        <w:rPr>
          <w:noProof/>
        </w:rPr>
        <w:drawing>
          <wp:inline distT="0" distB="0" distL="114300" distR="114300" wp14:anchorId="5AADE36C" wp14:editId="5BFA89F6">
            <wp:extent cx="5272405" cy="2691130"/>
            <wp:effectExtent l="0" t="0" r="4445" b="1397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6"/>
                    <a:stretch>
                      <a:fillRect/>
                    </a:stretch>
                  </pic:blipFill>
                  <pic:spPr>
                    <a:xfrm>
                      <a:off x="0" y="0"/>
                      <a:ext cx="5272405" cy="2691130"/>
                    </a:xfrm>
                    <a:prstGeom prst="rect">
                      <a:avLst/>
                    </a:prstGeom>
                    <a:noFill/>
                    <a:ln>
                      <a:noFill/>
                    </a:ln>
                  </pic:spPr>
                </pic:pic>
              </a:graphicData>
            </a:graphic>
          </wp:inline>
        </w:drawing>
      </w:r>
    </w:p>
    <w:p w14:paraId="7A973154" w14:textId="77777777" w:rsidR="00B44408" w:rsidRDefault="00000000">
      <w:pPr>
        <w:spacing w:line="360" w:lineRule="auto"/>
        <w:ind w:firstLineChars="0" w:firstLine="480"/>
        <w:jc w:val="center"/>
        <w:rPr>
          <w:i/>
        </w:rPr>
      </w:pPr>
      <w:r>
        <w:rPr>
          <w:rFonts w:ascii="黑体" w:eastAsia="黑体" w:hAnsi="黑体" w:cs="黑体" w:hint="eastAsia"/>
        </w:rPr>
        <w:t>图4.1 有理神经网络与符号回归相结合的网络动力学模型</w:t>
      </w:r>
    </w:p>
    <w:p w14:paraId="154C6EE3" w14:textId="77777777" w:rsidR="00B44408" w:rsidRDefault="00000000" w:rsidP="00E907E2">
      <w:pPr>
        <w:pStyle w:val="2"/>
      </w:pPr>
      <w:bookmarkStart w:id="661" w:name="_Toc165911703"/>
      <w:r>
        <w:rPr>
          <w:rFonts w:hint="eastAsia"/>
        </w:rPr>
        <w:lastRenderedPageBreak/>
        <w:t>4</w:t>
      </w:r>
      <w:r>
        <w:t>.</w:t>
      </w:r>
      <w:r>
        <w:rPr>
          <w:rFonts w:hint="eastAsia"/>
        </w:rPr>
        <w:t>3</w:t>
      </w:r>
      <w:r>
        <w:t xml:space="preserve">  </w:t>
      </w:r>
      <w:r>
        <w:rPr>
          <w:rFonts w:hint="eastAsia"/>
        </w:rPr>
        <w:t>实验数据</w:t>
      </w:r>
      <w:bookmarkEnd w:id="661"/>
    </w:p>
    <w:p w14:paraId="3046A83F" w14:textId="77777777" w:rsidR="00B44408" w:rsidRDefault="00000000">
      <w:pPr>
        <w:spacing w:line="360" w:lineRule="auto"/>
        <w:ind w:firstLine="480"/>
      </w:pPr>
      <w:r>
        <w:rPr>
          <w:rFonts w:hint="eastAsia"/>
        </w:rPr>
        <w:t>在</w:t>
      </w:r>
      <w:r>
        <w:rPr>
          <w:rFonts w:hint="eastAsia"/>
        </w:rPr>
        <w:t>4.3</w:t>
      </w:r>
      <w:r>
        <w:rPr>
          <w:rFonts w:hint="eastAsia"/>
        </w:rPr>
        <w:t>节中，本文介绍了主要的复杂网络拓扑结构，和实验中所用到的动力学方程，介绍了实验数据采用的设置和仿真数据的生成。</w:t>
      </w:r>
    </w:p>
    <w:p w14:paraId="21B1520E" w14:textId="77777777" w:rsidR="00B44408" w:rsidRDefault="00000000" w:rsidP="00E907E2">
      <w:pPr>
        <w:pStyle w:val="3"/>
      </w:pPr>
      <w:bookmarkStart w:id="662" w:name="_Toc165911704"/>
      <w:r>
        <w:rPr>
          <w:rFonts w:hint="eastAsia"/>
        </w:rPr>
        <w:t>4.3.1</w:t>
      </w:r>
      <w:r>
        <w:t xml:space="preserve"> </w:t>
      </w:r>
      <w:r>
        <w:rPr>
          <w:rFonts w:hint="eastAsia"/>
        </w:rPr>
        <w:t>复杂网络描述</w:t>
      </w:r>
      <w:bookmarkEnd w:id="662"/>
    </w:p>
    <w:p w14:paraId="2AA59C68" w14:textId="77777777" w:rsidR="00B44408" w:rsidRDefault="00000000">
      <w:pPr>
        <w:spacing w:line="360" w:lineRule="auto"/>
        <w:ind w:firstLine="480"/>
      </w:pPr>
      <w:r>
        <w:rPr>
          <w:rFonts w:hint="eastAsia"/>
        </w:rPr>
        <w:t>在复杂系统中，复杂网络作为一个图形模型，用于表征系统内大量互动元素的关系，这种模型在社会科学、生物学、通信和技术等众多领域中都有广泛应用</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_Ref161066795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[42]</w:t>
      </w:r>
      <w:r>
        <w:rPr>
          <w:rFonts w:asciiTheme="minorEastAsia" w:hAnsiTheme="minorEastAsia"/>
          <w:sz w:val="18"/>
          <w:szCs w:val="18"/>
          <w:vertAlign w:val="superscript"/>
        </w:rPr>
        <w:fldChar w:fldCharType="end"/>
      </w:r>
      <w:r>
        <w:rPr>
          <w:rFonts w:hint="eastAsia"/>
        </w:rPr>
        <w:t>。它通过网络的拓扑结构来阐述节点（即系统元素）与边（即元素之间的连接）的排列模式。这种拓扑结构的理解对于揭示网络的功能及其动态行为极为关键。</w:t>
      </w:r>
      <w:r>
        <w:rPr>
          <w:rFonts w:hint="eastAsia"/>
        </w:rPr>
        <w:br/>
        <w:t xml:space="preserve"> </w:t>
      </w:r>
      <w:r>
        <w:t xml:space="preserve">   </w:t>
      </w:r>
      <w:r>
        <w:rPr>
          <w:rFonts w:hint="eastAsia"/>
        </w:rPr>
        <w:t>本文选用的复杂网络拓扑结构有固定网格网络</w:t>
      </w:r>
      <w:r>
        <w:rPr>
          <w:rFonts w:hint="eastAsia"/>
        </w:rPr>
        <w:t>(Grid Network)</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_Ref161067137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[43]</w:t>
      </w:r>
      <w:r>
        <w:rPr>
          <w:rFonts w:asciiTheme="minorEastAsia" w:hAnsiTheme="minorEastAsia"/>
          <w:sz w:val="18"/>
          <w:szCs w:val="18"/>
          <w:vertAlign w:val="superscript"/>
        </w:rPr>
        <w:fldChar w:fldCharType="end"/>
      </w:r>
      <w:r>
        <w:rPr>
          <w:rFonts w:hint="eastAsia"/>
        </w:rPr>
        <w:t>、基于</w:t>
      </w:r>
      <w:r>
        <w:rPr>
          <w:rFonts w:hint="eastAsia"/>
        </w:rPr>
        <w:t>Erd</w:t>
      </w:r>
      <w:r>
        <w:rPr>
          <w:rFonts w:hint="eastAsia"/>
        </w:rPr>
        <w:t>ő</w:t>
      </w:r>
      <w:r>
        <w:rPr>
          <w:rFonts w:hint="eastAsia"/>
        </w:rPr>
        <w:t>s-R</w:t>
      </w:r>
      <w:r>
        <w:rPr>
          <w:rFonts w:hint="eastAsia"/>
        </w:rPr>
        <w:t>é</w:t>
      </w:r>
      <w:r>
        <w:rPr>
          <w:rFonts w:hint="eastAsia"/>
        </w:rPr>
        <w:t>nyi</w:t>
      </w:r>
      <w:r>
        <w:rPr>
          <w:rFonts w:hint="eastAsia"/>
        </w:rPr>
        <w:t>网络的随机图模型</w:t>
      </w:r>
      <w:r>
        <w:rPr>
          <w:rFonts w:hint="eastAsia"/>
        </w:rPr>
        <w:t>(Random)</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_Ref161067144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[44]</w:t>
      </w:r>
      <w:r>
        <w:rPr>
          <w:rFonts w:asciiTheme="minorEastAsia" w:hAnsiTheme="minorEastAsia"/>
          <w:sz w:val="18"/>
          <w:szCs w:val="18"/>
          <w:vertAlign w:val="superscript"/>
        </w:rPr>
        <w:fldChar w:fldCharType="end"/>
      </w:r>
      <w:r>
        <w:rPr>
          <w:rFonts w:hint="eastAsia"/>
        </w:rPr>
        <w:t>、基于</w:t>
      </w:r>
      <w:r>
        <w:rPr>
          <w:rFonts w:hint="eastAsia"/>
        </w:rPr>
        <w:t>Barab</w:t>
      </w:r>
      <w:r>
        <w:rPr>
          <w:rFonts w:hint="eastAsia"/>
        </w:rPr>
        <w:t>á</w:t>
      </w:r>
      <w:r>
        <w:rPr>
          <w:rFonts w:hint="eastAsia"/>
        </w:rPr>
        <w:t>si-Albert</w:t>
      </w:r>
      <w:r>
        <w:rPr>
          <w:rFonts w:hint="eastAsia"/>
        </w:rPr>
        <w:t>模型的幂律分布网络</w:t>
      </w:r>
      <w:r>
        <w:rPr>
          <w:rFonts w:hint="eastAsia"/>
        </w:rPr>
        <w:t>(Power-Law)</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_Ref127222999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[45]</w:t>
      </w:r>
      <w:r>
        <w:rPr>
          <w:rFonts w:asciiTheme="minorEastAsia" w:hAnsiTheme="minorEastAsia"/>
          <w:sz w:val="18"/>
          <w:szCs w:val="18"/>
          <w:vertAlign w:val="superscript"/>
        </w:rPr>
        <w:fldChar w:fldCharType="end"/>
      </w:r>
      <w:r>
        <w:rPr>
          <w:rFonts w:hint="eastAsia"/>
        </w:rPr>
        <w:t>、基于</w:t>
      </w:r>
      <w:r>
        <w:rPr>
          <w:rFonts w:hint="eastAsia"/>
        </w:rPr>
        <w:t>Watts-Strogatz</w:t>
      </w:r>
      <w:r>
        <w:rPr>
          <w:rFonts w:hint="eastAsia"/>
        </w:rPr>
        <w:t>模型的小世界网络</w:t>
      </w:r>
      <w:r>
        <w:rPr>
          <w:rFonts w:hint="eastAsia"/>
        </w:rPr>
        <w:t>(Small-world)</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_Ref127223004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[46]</w:t>
      </w:r>
      <w:r>
        <w:rPr>
          <w:rFonts w:asciiTheme="minorEastAsia" w:hAnsiTheme="minorEastAsia"/>
          <w:sz w:val="18"/>
          <w:szCs w:val="18"/>
          <w:vertAlign w:val="superscript"/>
        </w:rPr>
        <w:fldChar w:fldCharType="end"/>
      </w:r>
      <w:r>
        <w:rPr>
          <w:rFonts w:hint="eastAsia"/>
        </w:rPr>
        <w:t>和基于</w:t>
      </w:r>
      <w:r>
        <w:rPr>
          <w:rFonts w:hint="eastAsia"/>
        </w:rPr>
        <w:t>Lancichinetti-Fortunato-Radicchi</w:t>
      </w:r>
      <w:r>
        <w:rPr>
          <w:rFonts w:hint="eastAsia"/>
        </w:rPr>
        <w:t>模型的社区结构网络</w:t>
      </w:r>
      <w:r>
        <w:rPr>
          <w:rFonts w:hint="eastAsia"/>
        </w:rPr>
        <w:t>(Community)</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_Ref161067163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[47]</w:t>
      </w:r>
      <w:r>
        <w:rPr>
          <w:rFonts w:asciiTheme="minorEastAsia" w:hAnsiTheme="minorEastAsia"/>
          <w:sz w:val="18"/>
          <w:szCs w:val="18"/>
          <w:vertAlign w:val="superscript"/>
        </w:rPr>
        <w:fldChar w:fldCharType="end"/>
      </w:r>
      <w:r>
        <w:rPr>
          <w:rFonts w:hint="eastAsia"/>
        </w:rPr>
        <w:t>。</w:t>
      </w:r>
    </w:p>
    <w:p w14:paraId="2E6E19E6" w14:textId="77777777" w:rsidR="00B44408" w:rsidRDefault="00000000">
      <w:pPr>
        <w:spacing w:line="360" w:lineRule="auto"/>
        <w:ind w:firstLine="480"/>
        <w:jc w:val="left"/>
      </w:pPr>
      <w:r>
        <w:rPr>
          <w:rFonts w:hint="eastAsia"/>
        </w:rPr>
        <w:t>固定网格网络作为一种基础而普遍的网络拓扑类型，特征在于其节点被安置于一个有序的网格中，每个节点一般仅与其邻近的节点建立连接</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_Ref161067137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[43]</w:t>
      </w:r>
      <w:r>
        <w:rPr>
          <w:rFonts w:asciiTheme="minorEastAsia" w:hAnsiTheme="minorEastAsia"/>
          <w:sz w:val="18"/>
          <w:szCs w:val="18"/>
          <w:vertAlign w:val="superscript"/>
        </w:rPr>
        <w:fldChar w:fldCharType="end"/>
      </w:r>
      <w:r>
        <w:rPr>
          <w:rFonts w:hint="eastAsia"/>
        </w:rPr>
        <w:t>。此结构在二维形式中尤其普遍，但也可拓展至三维甚至更多维度。得益于其有序性，网格网络的许多属性可以通过数学与计算手段直接进行分析，这使得固定网格网络</w:t>
      </w:r>
      <w:r>
        <w:rPr>
          <w:rFonts w:hint="eastAsia"/>
        </w:rPr>
        <w:t>(Grid)</w:t>
      </w:r>
      <w:r>
        <w:rPr>
          <w:rFonts w:hint="eastAsia"/>
        </w:rPr>
        <w:t>被应用于空间分析、物理与化学模拟、交通与物流等实际场景中。</w:t>
      </w:r>
    </w:p>
    <w:p w14:paraId="50E45768" w14:textId="77777777" w:rsidR="00B44408" w:rsidRDefault="00000000">
      <w:pPr>
        <w:spacing w:line="360" w:lineRule="auto"/>
        <w:ind w:firstLine="480"/>
        <w:jc w:val="left"/>
      </w:pPr>
      <w:r>
        <w:rPr>
          <w:rFonts w:hint="eastAsia"/>
        </w:rPr>
        <w:t>基于</w:t>
      </w:r>
      <w:r>
        <w:t>Erdős-Rényi</w:t>
      </w:r>
      <w:r>
        <w:rPr>
          <w:rFonts w:hint="eastAsia"/>
        </w:rPr>
        <w:t>网络的随机图模型</w:t>
      </w:r>
      <w:r>
        <w:rPr>
          <w:rFonts w:hint="eastAsia"/>
        </w:rPr>
        <w:t>(Random)</w:t>
      </w:r>
      <w:r>
        <w:rPr>
          <w:rFonts w:hint="eastAsia"/>
        </w:rPr>
        <w:t>是最初也是最知名的随机图模型之一。此模型是一个包含</w:t>
      </w:r>
      <w:r>
        <w:rPr>
          <w:rFonts w:hint="eastAsia"/>
        </w:rPr>
        <w:t>N</w:t>
      </w:r>
      <w:r>
        <w:t>个节点的随机图，图中任意两个节点以相同概率</w:t>
      </w:r>
      <w:r>
        <w:rPr>
          <w:rFonts w:hint="eastAsia"/>
        </w:rPr>
        <w:t>p</w:t>
      </w:r>
      <w:r>
        <w:t>相连</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_Ref161067144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[44]</w:t>
      </w:r>
      <w:r>
        <w:rPr>
          <w:rFonts w:asciiTheme="minorEastAsia" w:hAnsiTheme="minorEastAsia"/>
          <w:sz w:val="18"/>
          <w:szCs w:val="18"/>
          <w:vertAlign w:val="superscript"/>
        </w:rPr>
        <w:fldChar w:fldCharType="end"/>
      </w:r>
      <w:r>
        <w:t>，</w:t>
      </w:r>
      <w:r>
        <w:rPr>
          <w:rFonts w:hint="eastAsia"/>
        </w:rPr>
        <w:t>因此随机图模型具有均质性的特点，同时类随机网络的平均路径长度较短，意味着网络中任意两节点间的最短路径（边的数量）通常很短。</w:t>
      </w:r>
      <w:r>
        <w:rPr>
          <w:rFonts w:hint="eastAsia"/>
        </w:rPr>
        <w:t>ER</w:t>
      </w:r>
      <w:r>
        <w:rPr>
          <w:rFonts w:hint="eastAsia"/>
        </w:rPr>
        <w:t>模型及其派生的随机网络为理论研究提供了有价值的工具，它们常用作分析复杂网络的基准或与其他网络模型（如小世界网络和无尺度网络）比较。</w:t>
      </w:r>
    </w:p>
    <w:p w14:paraId="62FA1C3A" w14:textId="77777777" w:rsidR="00B44408" w:rsidRDefault="00000000">
      <w:pPr>
        <w:spacing w:line="360" w:lineRule="auto"/>
        <w:ind w:firstLine="480"/>
        <w:jc w:val="left"/>
      </w:pPr>
      <w:r>
        <w:rPr>
          <w:rFonts w:hint="eastAsia"/>
        </w:rPr>
        <w:t>基于</w:t>
      </w:r>
      <w:r>
        <w:rPr>
          <w:rFonts w:hint="eastAsia"/>
        </w:rPr>
        <w:t>Barab</w:t>
      </w:r>
      <w:r>
        <w:rPr>
          <w:rFonts w:hint="eastAsia"/>
        </w:rPr>
        <w:t>á</w:t>
      </w:r>
      <w:r>
        <w:rPr>
          <w:rFonts w:hint="eastAsia"/>
        </w:rPr>
        <w:t>si-Albert</w:t>
      </w:r>
      <w:r>
        <w:rPr>
          <w:rFonts w:hint="eastAsia"/>
        </w:rPr>
        <w:t>模型的幂律分布网络旨在生成无标度网络，核心在于其</w:t>
      </w:r>
      <w:r>
        <w:rPr>
          <w:rFonts w:hint="eastAsia"/>
        </w:rPr>
        <w:t>"</w:t>
      </w:r>
      <w:r>
        <w:rPr>
          <w:rFonts w:hint="eastAsia"/>
        </w:rPr>
        <w:t>优先连接</w:t>
      </w:r>
      <w:r>
        <w:rPr>
          <w:rFonts w:hint="eastAsia"/>
        </w:rPr>
        <w:t>"</w:t>
      </w:r>
      <w:r>
        <w:rPr>
          <w:rFonts w:hint="eastAsia"/>
        </w:rPr>
        <w:t>机制</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_Ref127222999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[45]</w:t>
      </w:r>
      <w:r>
        <w:rPr>
          <w:rFonts w:asciiTheme="minorEastAsia" w:hAnsiTheme="minorEastAsia"/>
          <w:sz w:val="18"/>
          <w:szCs w:val="18"/>
          <w:vertAlign w:val="superscript"/>
        </w:rPr>
        <w:fldChar w:fldCharType="end"/>
      </w:r>
      <w:r>
        <w:rPr>
          <w:rFonts w:hint="eastAsia"/>
        </w:rPr>
        <w:t>。此机制意味着网络新增节点更倾向于链接到已有较多连接的节点。因此，网络形成了一少部分高连节点（即</w:t>
      </w:r>
      <w:r>
        <w:rPr>
          <w:rFonts w:hint="eastAsia"/>
        </w:rPr>
        <w:t>"</w:t>
      </w:r>
      <w:r>
        <w:rPr>
          <w:rFonts w:hint="eastAsia"/>
        </w:rPr>
        <w:t>枢纽</w:t>
      </w:r>
      <w:r>
        <w:rPr>
          <w:rFonts w:hint="eastAsia"/>
        </w:rPr>
        <w:t>"</w:t>
      </w:r>
      <w:r>
        <w:rPr>
          <w:rFonts w:hint="eastAsia"/>
        </w:rPr>
        <w:t>或</w:t>
      </w:r>
      <w:r>
        <w:rPr>
          <w:rFonts w:hint="eastAsia"/>
        </w:rPr>
        <w:t>"</w:t>
      </w:r>
      <w:r>
        <w:rPr>
          <w:rFonts w:hint="eastAsia"/>
        </w:rPr>
        <w:t>中心节点</w:t>
      </w:r>
      <w:r>
        <w:rPr>
          <w:rFonts w:hint="eastAsia"/>
        </w:rPr>
        <w:t>"</w:t>
      </w:r>
      <w:r>
        <w:rPr>
          <w:rFonts w:hint="eastAsia"/>
        </w:rPr>
        <w:t>），而绝大多数节点连接较少。对故障的鲁棒性与攻击的脆弱性</w:t>
      </w:r>
      <w:r>
        <w:t>：网络对随机节点故</w:t>
      </w:r>
      <w:r>
        <w:lastRenderedPageBreak/>
        <w:t>障具有较好的耐性，但对针对高度节点的攻击则显脆弱。</w:t>
      </w:r>
      <w:r>
        <w:rPr>
          <w:rFonts w:hint="eastAsia"/>
        </w:rPr>
        <w:t>BA</w:t>
      </w:r>
      <w:r>
        <w:rPr>
          <w:rFonts w:hint="eastAsia"/>
        </w:rPr>
        <w:t>模型的提出标识了复杂网络研究领域的一个关键里程碑，</w:t>
      </w:r>
      <w:r>
        <w:rPr>
          <w:rFonts w:hint="eastAsia"/>
        </w:rPr>
        <w:t>BA</w:t>
      </w:r>
      <w:r>
        <w:rPr>
          <w:rFonts w:hint="eastAsia"/>
        </w:rPr>
        <w:t>其衍生模型在互联网结构、社交网络、蛋白质互作网络、引用网络等多个领域发挥作用，为分析这些系统提供了新的视角。</w:t>
      </w:r>
    </w:p>
    <w:p w14:paraId="3019C90B" w14:textId="77777777" w:rsidR="00B44408" w:rsidRDefault="00000000">
      <w:pPr>
        <w:spacing w:line="360" w:lineRule="auto"/>
        <w:ind w:firstLine="480"/>
        <w:jc w:val="left"/>
      </w:pPr>
      <w:r>
        <w:rPr>
          <w:rFonts w:hint="eastAsia"/>
        </w:rPr>
        <w:t>基于</w:t>
      </w:r>
      <w:r>
        <w:rPr>
          <w:rFonts w:hint="eastAsia"/>
        </w:rPr>
        <w:t>Watts-Strogatz</w:t>
      </w:r>
      <w:r>
        <w:rPr>
          <w:rFonts w:hint="eastAsia"/>
        </w:rPr>
        <w:t>模型的小世界网络</w:t>
      </w:r>
      <w:r>
        <w:t>旨在生成展现小世界特性的随机图。即便重连概率</w:t>
      </w:r>
      <m:oMath>
        <m:r>
          <w:rPr>
            <w:rFonts w:ascii="Cambria Math" w:hAnsi="Cambria Math"/>
          </w:rPr>
          <m:t>p</m:t>
        </m:r>
      </m:oMath>
      <w:r>
        <w:t>很小，</w:t>
      </w:r>
      <w:r>
        <w:t>WS</w:t>
      </w:r>
      <w:r>
        <w:t>模型仍能展现小世界特性</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_Ref127223004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[46]</w:t>
      </w:r>
      <w:r>
        <w:rPr>
          <w:rFonts w:asciiTheme="minorEastAsia" w:hAnsiTheme="minorEastAsia"/>
          <w:sz w:val="18"/>
          <w:szCs w:val="18"/>
          <w:vertAlign w:val="superscript"/>
        </w:rPr>
        <w:fldChar w:fldCharType="end"/>
      </w:r>
      <w:r>
        <w:t>，即网络具有较低的平均路径长度和较高的聚类系数，反映了网络内任意两节点间可通过少数中介节点快速到达，且各节点间邻接关系紧密。</w:t>
      </w:r>
      <w:r>
        <w:t>WS</w:t>
      </w:r>
      <w:r>
        <w:t>模型在解释真实世界网络的局部聚集性与高效信息传播、</w:t>
      </w:r>
      <w:r>
        <w:rPr>
          <w:rFonts w:hint="eastAsia"/>
        </w:rPr>
        <w:t>脑</w:t>
      </w:r>
      <w:r>
        <w:t>神经网络的信号传输、以及交通和物流网络优化等方面发挥重要作用，成为理论分析的关键工具。</w:t>
      </w:r>
    </w:p>
    <w:p w14:paraId="68427B04" w14:textId="77777777" w:rsidR="00B44408" w:rsidRDefault="00000000">
      <w:pPr>
        <w:spacing w:line="360" w:lineRule="auto"/>
        <w:ind w:firstLine="480"/>
        <w:jc w:val="left"/>
      </w:pPr>
      <w:r>
        <w:t>Lancichinetti-Fortunato-Radicchi</w:t>
      </w:r>
      <w:r>
        <w:t>（</w:t>
      </w:r>
      <w:r>
        <w:t>LFR</w:t>
      </w:r>
      <w:r>
        <w:t>）模型目标在于生成具有显著社区结构的合成网络</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_Ref161067163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[47]</w:t>
      </w:r>
      <w:r>
        <w:rPr>
          <w:rFonts w:asciiTheme="minorEastAsia" w:hAnsiTheme="minorEastAsia"/>
          <w:sz w:val="18"/>
          <w:szCs w:val="18"/>
          <w:vertAlign w:val="superscript"/>
        </w:rPr>
        <w:fldChar w:fldCharType="end"/>
      </w:r>
      <w:r>
        <w:t>，便于对社区发现算法进行测试和评估。社区结构指的是网络中的一组节点，在这组节点内部相互连接的密度高于外部的连接密度</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_Ref127267525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[51]</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_Ref127267579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[52]</w:t>
      </w:r>
      <w:r>
        <w:rPr>
          <w:rFonts w:asciiTheme="minorEastAsia" w:hAnsiTheme="minorEastAsia"/>
          <w:sz w:val="18"/>
          <w:szCs w:val="18"/>
          <w:vertAlign w:val="superscript"/>
        </w:rPr>
        <w:fldChar w:fldCharType="end"/>
      </w:r>
      <w:r>
        <w:t>。</w:t>
      </w:r>
      <w:r>
        <w:t>LFR</w:t>
      </w:r>
      <w:r>
        <w:t>模型通过引进多个可调控的参数来精确设定网络属性，如社区的大小分布、节点的度分布以及社区内外连接的比例，从而能够反映真实网络中的多样性特点。</w:t>
      </w:r>
      <w:r>
        <w:rPr>
          <w:rFonts w:hint="eastAsia"/>
        </w:rPr>
        <w:t>因此</w:t>
      </w:r>
      <w:r>
        <w:t>，</w:t>
      </w:r>
      <w:r>
        <w:t>LFR</w:t>
      </w:r>
      <w:r>
        <w:t>模型为分析带社区结构的网络特性提供了有效的工具</w:t>
      </w:r>
      <w:r>
        <w:rPr>
          <w:rFonts w:hint="eastAsia"/>
        </w:rPr>
        <w:t>。</w:t>
      </w:r>
    </w:p>
    <w:p w14:paraId="5976485B" w14:textId="77777777" w:rsidR="00B44408" w:rsidRDefault="00000000" w:rsidP="00E907E2">
      <w:pPr>
        <w:pStyle w:val="3"/>
      </w:pPr>
      <w:bookmarkStart w:id="663" w:name="_Toc165911705"/>
      <w:r>
        <w:rPr>
          <w:rFonts w:hint="eastAsia"/>
        </w:rPr>
        <w:t>4.3.2</w:t>
      </w:r>
      <w:r>
        <w:t xml:space="preserve"> </w:t>
      </w:r>
      <w:r>
        <w:rPr>
          <w:rFonts w:hint="eastAsia"/>
        </w:rPr>
        <w:t>网络动力学方程</w:t>
      </w:r>
      <w:bookmarkEnd w:id="663"/>
    </w:p>
    <w:p w14:paraId="29C2A739" w14:textId="77777777" w:rsidR="00B44408" w:rsidRDefault="00000000">
      <w:pPr>
        <w:spacing w:line="360" w:lineRule="auto"/>
        <w:ind w:firstLineChars="0" w:firstLine="0"/>
        <w:jc w:val="center"/>
        <w:rPr>
          <w:b/>
          <w:bCs/>
        </w:rPr>
      </w:pPr>
      <w:r>
        <w:rPr>
          <w:rFonts w:ascii="黑体" w:eastAsia="黑体" w:hAnsi="黑体" w:hint="eastAsia"/>
          <w:color w:val="000000" w:themeColor="text1"/>
        </w:rPr>
        <w:t>表</w:t>
      </w:r>
      <w:r>
        <w:rPr>
          <w:rFonts w:eastAsia="黑体" w:cs="Times New Roman"/>
          <w:color w:val="000000" w:themeColor="text1"/>
        </w:rPr>
        <w:t>4.1</w:t>
      </w:r>
      <w:r>
        <w:rPr>
          <w:rFonts w:ascii="黑体" w:eastAsia="黑体" w:hAnsi="黑体" w:hint="eastAsia"/>
          <w:color w:val="000000" w:themeColor="text1"/>
        </w:rPr>
        <w:t xml:space="preserve"> 复杂网络上的三种动力学方程</w:t>
      </w:r>
    </w:p>
    <w:tbl>
      <w:tblPr>
        <w:tblStyle w:val="af"/>
        <w:tblpPr w:leftFromText="180" w:rightFromText="180" w:vertAnchor="text" w:horzAnchor="margin" w:tblpXSpec="center" w:tblpY="169"/>
        <w:tblW w:w="9224" w:type="dxa"/>
        <w:tblBorders>
          <w:top w:val="single" w:sz="18" w:space="0" w:color="auto"/>
          <w:left w:val="none" w:sz="0" w:space="0" w:color="auto"/>
          <w:bottom w:val="single" w:sz="18" w:space="0" w:color="auto"/>
          <w:right w:val="none" w:sz="0" w:space="0" w:color="auto"/>
          <w:insideH w:val="single" w:sz="8" w:space="0" w:color="auto"/>
        </w:tblBorders>
        <w:tblLook w:val="04A0" w:firstRow="1" w:lastRow="0" w:firstColumn="1" w:lastColumn="0" w:noHBand="0" w:noVBand="1"/>
      </w:tblPr>
      <w:tblGrid>
        <w:gridCol w:w="9224"/>
      </w:tblGrid>
      <w:tr w:rsidR="00B44408" w14:paraId="3386A612" w14:textId="77777777">
        <w:tc>
          <w:tcPr>
            <w:tcW w:w="9224" w:type="dxa"/>
          </w:tcPr>
          <w:p w14:paraId="2B95F938" w14:textId="77777777" w:rsidR="00B44408" w:rsidRDefault="00000000">
            <w:pPr>
              <w:spacing w:line="360" w:lineRule="auto"/>
              <w:ind w:firstLine="489"/>
              <w:rPr>
                <w:b/>
                <w:bCs/>
                <w:sz w:val="21"/>
                <w:szCs w:val="21"/>
              </w:rPr>
            </w:pPr>
            <w:r>
              <w:rPr>
                <w:rFonts w:hint="eastAsia"/>
                <w:b/>
                <w:bCs/>
              </w:rPr>
              <w:t>动力学名称</w:t>
            </w:r>
            <w:r>
              <w:rPr>
                <w:rFonts w:hint="eastAsia"/>
                <w:b/>
                <w:bCs/>
              </w:rPr>
              <w:t>(</w:t>
            </w:r>
            <w:r>
              <w:rPr>
                <w:b/>
                <w:bCs/>
              </w:rPr>
              <w:t>dynamic)</w:t>
            </w:r>
            <w:r>
              <w:rPr>
                <w:rFonts w:hint="eastAsia"/>
                <w:b/>
                <w:bCs/>
              </w:rPr>
              <w:t xml:space="preserve"> </w:t>
            </w:r>
            <w:r>
              <w:rPr>
                <w:b/>
                <w:bCs/>
              </w:rPr>
              <w:t xml:space="preserve">          </w:t>
            </w:r>
            <w:r>
              <w:rPr>
                <w:rFonts w:hint="eastAsia"/>
                <w:b/>
                <w:bCs/>
              </w:rPr>
              <w:t xml:space="preserve">             </w:t>
            </w:r>
            <w:r>
              <w:rPr>
                <w:rFonts w:hint="eastAsia"/>
                <w:b/>
                <w:bCs/>
              </w:rPr>
              <w:t>动力学方程（</w:t>
            </w:r>
            <m:oMath>
              <m:sSub>
                <m:sSubPr>
                  <m:ctrlPr>
                    <w:rPr>
                      <w:rFonts w:ascii="Cambria Math" w:hAnsi="Cambria Math"/>
                      <w:b/>
                      <w:bCs/>
                    </w:rPr>
                  </m:ctrlPr>
                </m:sSubPr>
                <m:e>
                  <m:r>
                    <m:rPr>
                      <m:sty m:val="bi"/>
                    </m:rPr>
                    <w:rPr>
                      <w:rFonts w:ascii="Cambria Math" w:hAnsi="Cambria Math"/>
                    </w:rPr>
                    <m:t>x</m:t>
                  </m:r>
                </m:e>
                <m:sub>
                  <m:r>
                    <m:rPr>
                      <m:sty m:val="bi"/>
                    </m:rPr>
                    <w:rPr>
                      <w:rFonts w:ascii="Cambria Math" w:hAnsi="Cambria Math"/>
                    </w:rPr>
                    <m:t>i</m:t>
                  </m:r>
                </m:sub>
              </m:sSub>
            </m:oMath>
            <w:r>
              <w:rPr>
                <w:rFonts w:hint="eastAsia"/>
                <w:b/>
                <w:bCs/>
              </w:rPr>
              <w:t>表节点状态）</w:t>
            </w:r>
          </w:p>
        </w:tc>
      </w:tr>
      <w:tr w:rsidR="00B44408" w14:paraId="40D14792" w14:textId="77777777">
        <w:tc>
          <w:tcPr>
            <w:tcW w:w="9224" w:type="dxa"/>
          </w:tcPr>
          <w:p w14:paraId="4F9DDA61" w14:textId="77777777" w:rsidR="00B44408" w:rsidRDefault="00000000">
            <w:pPr>
              <w:spacing w:line="360" w:lineRule="auto"/>
              <w:ind w:firstLine="480"/>
              <w:jc w:val="left"/>
            </w:pPr>
            <w:r>
              <w:rPr>
                <w:rFonts w:hint="eastAsia"/>
              </w:rPr>
              <w:t>热扩散</w:t>
            </w:r>
            <w:r>
              <w:rPr>
                <w:rFonts w:hint="eastAsia"/>
              </w:rPr>
              <w:t>(</w:t>
            </w:r>
            <w:r>
              <w:t xml:space="preserve">Heat)            </w:t>
            </w:r>
            <w:r>
              <w:rPr>
                <w:rFonts w:hint="eastAsia"/>
              </w:rPr>
              <w:t xml:space="preserve">                         </w:t>
            </w:r>
            <w:r>
              <w:t xml:space="preserve"> </w:t>
            </w:r>
            <w:r>
              <w:rPr>
                <w:rFonts w:hint="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w:p>
          <w:p w14:paraId="75CF8CE8" w14:textId="77777777" w:rsidR="00B44408" w:rsidRDefault="00000000">
            <w:pPr>
              <w:spacing w:line="360" w:lineRule="auto"/>
              <w:ind w:firstLine="480"/>
              <w:jc w:val="left"/>
            </w:pPr>
            <w:r>
              <w:rPr>
                <w:rFonts w:hint="eastAsia"/>
              </w:rPr>
              <w:t>基因调控</w:t>
            </w:r>
            <w:r>
              <w:rPr>
                <w:rFonts w:hint="eastAsia"/>
              </w:rPr>
              <w:t>(gene-regulation</w:t>
            </w:r>
            <w:r>
              <w:t xml:space="preserve">)   </w:t>
            </w:r>
            <w:r>
              <w:rPr>
                <w:rFonts w:hint="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hint="eastAsia"/>
                    </w:rPr>
                    <m:t>²</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hint="eastAsia"/>
                    </w:rPr>
                    <m:t>²</m:t>
                  </m:r>
                  <m:r>
                    <w:rPr>
                      <w:rFonts w:ascii="Cambria Math" w:hAnsi="Cambria Math"/>
                    </w:rPr>
                    <m:t>+1)</m:t>
                  </m:r>
                </m:e>
              </m:nary>
            </m:oMath>
          </w:p>
          <w:p w14:paraId="365DA009" w14:textId="77777777" w:rsidR="00B44408" w:rsidRDefault="00000000">
            <w:pPr>
              <w:spacing w:line="360" w:lineRule="auto"/>
              <w:ind w:firstLineChars="0" w:firstLine="0"/>
              <w:jc w:val="right"/>
            </w:pPr>
            <w:r>
              <w:rPr>
                <w:rFonts w:hint="eastAsia"/>
              </w:rPr>
              <w:t xml:space="preserve"> </w:t>
            </w:r>
            <w:r>
              <w:rPr>
                <w:rFonts w:hint="eastAsia"/>
              </w:rPr>
              <w:t>物种相互作用</w:t>
            </w:r>
            <w:r>
              <w:rPr>
                <w:rFonts w:hint="eastAsia"/>
              </w:rPr>
              <w:t>(mutualistic-interaction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hint="eastAsia"/>
                </w:rPr>
                <m:t>(1</m:t>
              </m:r>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hint="eastAsia"/>
                </w:rPr>
                <m:t>/c</m:t>
              </m:r>
              <m:r>
                <w:rPr>
                  <w:rFonts w:ascii="Cambria Math" w:hAnsi="Cambria Math" w:hint="eastAsia"/>
                </w:rPr>
                <m:t>-</m:t>
              </m:r>
              <m:r>
                <w:rPr>
                  <w:rFonts w:ascii="Cambria Math" w:hAnsi="Cambria Math" w:hint="eastAsia"/>
                </w:rPr>
                <m:t>1)+</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rPr>
                        <m:t>*x</m:t>
                      </m:r>
                    </m:e>
                    <m:sub>
                      <m:r>
                        <w:rPr>
                          <w:rFonts w:ascii="Cambria Math" w:hAnsi="Cambria Math"/>
                        </w:rPr>
                        <m:t>j</m:t>
                      </m:r>
                    </m:sub>
                  </m:sSub>
                </m:e>
              </m:nary>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hint="eastAsia"/>
                      <w:i/>
                    </w:rPr>
                  </m:ctrlPr>
                </m:sSubPr>
                <m:e>
                  <m:r>
                    <w:rPr>
                      <w:rFonts w:ascii="Cambria Math" w:hAnsi="Cambria Math"/>
                    </w:rPr>
                    <m:t>d</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e</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h</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p>
        </w:tc>
      </w:tr>
    </w:tbl>
    <w:p w14:paraId="37B37EC3" w14:textId="77777777" w:rsidR="00B44408" w:rsidRDefault="00B44408">
      <w:pPr>
        <w:spacing w:line="360" w:lineRule="auto"/>
        <w:ind w:firstLineChars="0" w:firstLine="0"/>
      </w:pPr>
    </w:p>
    <w:p w14:paraId="7C12C6B1" w14:textId="77777777" w:rsidR="00B44408" w:rsidRDefault="00000000">
      <w:pPr>
        <w:spacing w:line="360" w:lineRule="auto"/>
        <w:ind w:firstLine="480"/>
        <w:jc w:val="left"/>
      </w:pPr>
      <w:r>
        <w:rPr>
          <w:rFonts w:hint="eastAsia"/>
        </w:rPr>
        <w:t>本章节将深入讨论一系列典型的动力学方程，方程名称及具体形式见表</w:t>
      </w:r>
      <w:r>
        <w:rPr>
          <w:rFonts w:hint="eastAsia"/>
        </w:rPr>
        <w:t>4</w:t>
      </w:r>
      <w:r>
        <w:t>.1</w:t>
      </w:r>
      <w:r>
        <w:rPr>
          <w:rFonts w:hint="eastAsia"/>
        </w:rPr>
        <w:t>。这些方程所描绘的系统动态不单单由各个节点的当前状态所决定，而且还显著受到其直接相连邻居的状态影响。这种机制体现了复杂网络中节点间相互</w:t>
      </w:r>
      <w:r>
        <w:rPr>
          <w:rFonts w:hint="eastAsia"/>
        </w:rPr>
        <w:lastRenderedPageBreak/>
        <w:t>作用的基本特征，即一个节点的行为变化能够通过网络连接传递，进而影响到相邻节点的状态，从而在整个网络中产生连锁反应。</w:t>
      </w:r>
    </w:p>
    <w:p w14:paraId="775D7BEB" w14:textId="77777777" w:rsidR="00B44408" w:rsidRDefault="00000000">
      <w:pPr>
        <w:spacing w:line="360" w:lineRule="auto"/>
        <w:ind w:left="480" w:firstLineChars="0" w:firstLine="0"/>
      </w:pPr>
      <w:r>
        <w:rPr>
          <w:rFonts w:hint="eastAsia"/>
          <w:b/>
          <w:bCs/>
        </w:rPr>
        <w:t>1</w:t>
      </w:r>
      <w:r>
        <w:rPr>
          <w:rFonts w:hint="eastAsia"/>
          <w:b/>
          <w:bCs/>
        </w:rPr>
        <w:t>、热扩散动力学</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_Ref127225649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[48]</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_Ref127267677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[53]</w:t>
      </w:r>
      <w:r>
        <w:rPr>
          <w:rFonts w:asciiTheme="minorEastAsia" w:hAnsiTheme="minorEastAsia"/>
          <w:sz w:val="18"/>
          <w:szCs w:val="18"/>
          <w:vertAlign w:val="superscript"/>
        </w:rPr>
        <w:fldChar w:fldCharType="end"/>
      </w:r>
      <w:r>
        <w:rPr>
          <w:rFonts w:hint="eastAsia"/>
        </w:rPr>
        <w:t>：常见的热扩散方程形式如下</w:t>
      </w:r>
    </w:p>
    <w:p w14:paraId="5867DDBB" w14:textId="77777777" w:rsidR="00B44408" w:rsidRDefault="00000000">
      <w:pPr>
        <w:spacing w:line="360" w:lineRule="auto"/>
        <w:ind w:firstLineChars="0" w:firstLine="0"/>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x</m:t>
                </m:r>
              </m:e>
            </m:acc>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nary>
      </m:oMath>
      <w:r>
        <w:rPr>
          <w:kern w:val="0"/>
        </w:rPr>
        <w:t>...........................................(</w:t>
      </w:r>
      <w:r>
        <w:rPr>
          <w:rFonts w:hint="eastAsia"/>
          <w:kern w:val="0"/>
        </w:rPr>
        <w:t>4</w:t>
      </w:r>
      <w:r>
        <w:rPr>
          <w:kern w:val="0"/>
        </w:rPr>
        <w:t>.</w:t>
      </w:r>
      <w:r>
        <w:rPr>
          <w:rFonts w:hint="eastAsia"/>
          <w:kern w:val="0"/>
        </w:rPr>
        <w:t>4</w:t>
      </w:r>
      <w:r>
        <w:rPr>
          <w:kern w:val="0"/>
        </w:rPr>
        <w:t>)</w:t>
      </w:r>
    </w:p>
    <w:p w14:paraId="23B23669" w14:textId="77777777" w:rsidR="00B44408" w:rsidRDefault="00000000">
      <w:pPr>
        <w:spacing w:line="360" w:lineRule="auto"/>
        <w:ind w:firstLineChars="0" w:firstLine="0"/>
      </w:pPr>
      <w:r>
        <w:rPr>
          <w:rFonts w:hint="eastAsia"/>
        </w:rPr>
        <w:t>其中</w:t>
      </w:r>
      <m:oMath>
        <m:r>
          <w:rPr>
            <w:rFonts w:ascii="Cambria Math" w:hAnsi="Cambria Math"/>
          </w:rPr>
          <m:t>R</m:t>
        </m:r>
      </m:oMath>
      <w:r>
        <w:rPr>
          <w:rFonts w:hint="eastAsia"/>
        </w:rPr>
        <w:t>是热导率的参数，用了表示热扩散过程中热量传导效率。</w:t>
      </w:r>
    </w:p>
    <w:p w14:paraId="06DE2E11" w14:textId="77777777" w:rsidR="00B44408" w:rsidRDefault="00000000">
      <w:pPr>
        <w:spacing w:line="360" w:lineRule="auto"/>
        <w:ind w:firstLineChars="0" w:firstLine="0"/>
      </w:pPr>
      <w:r>
        <w:tab/>
      </w:r>
      <w:r>
        <w:rPr>
          <w:rFonts w:hint="eastAsia"/>
          <w:b/>
          <w:bCs/>
        </w:rPr>
        <w:t>2</w:t>
      </w:r>
      <w:r>
        <w:rPr>
          <w:rFonts w:hint="eastAsia"/>
          <w:b/>
          <w:bCs/>
        </w:rPr>
        <w:t>、基因调控动力学</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_Ref127226257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[49]</w:t>
      </w:r>
      <w:r>
        <w:rPr>
          <w:rFonts w:asciiTheme="minorEastAsia" w:hAnsiTheme="minorEastAsia"/>
          <w:sz w:val="18"/>
          <w:szCs w:val="18"/>
          <w:vertAlign w:val="superscript"/>
        </w:rPr>
        <w:fldChar w:fldCharType="end"/>
      </w:r>
      <w:r>
        <w:rPr>
          <w:rFonts w:hint="eastAsia"/>
        </w:rPr>
        <w:t>：基因调控动力学由</w:t>
      </w:r>
      <w:r>
        <w:rPr>
          <w:rFonts w:hint="eastAsia"/>
        </w:rPr>
        <w:t>Michaelis-Menten</w:t>
      </w:r>
      <w:r>
        <w:rPr>
          <w:rFonts w:hint="eastAsia"/>
        </w:rPr>
        <w:t>方程控制</w:t>
      </w:r>
    </w:p>
    <w:p w14:paraId="149A0670" w14:textId="77777777" w:rsidR="00B44408" w:rsidRDefault="00000000">
      <w:pPr>
        <w:spacing w:line="360" w:lineRule="auto"/>
        <w:ind w:firstLineChars="0" w:firstLine="0"/>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=-b</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f</m:t>
            </m:r>
          </m:sup>
        </m:sSup>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h</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sup>
                <m:r>
                  <w:rPr>
                    <w:rFonts w:ascii="Cambria Math" w:hAnsi="Cambria Math"/>
                  </w:rPr>
                  <m:t>h</m:t>
                </m:r>
              </m:sup>
            </m:sSup>
            <m:r>
              <w:rPr>
                <w:rFonts w:ascii="Cambria Math" w:hAnsi="Cambria Math"/>
              </w:rPr>
              <m:t>+1))</m:t>
            </m:r>
          </m:e>
        </m:nary>
      </m:oMath>
      <w:r>
        <w:rPr>
          <w:kern w:val="0"/>
        </w:rPr>
        <w:t>........................................(</w:t>
      </w:r>
      <w:r>
        <w:rPr>
          <w:rFonts w:hint="eastAsia"/>
          <w:kern w:val="0"/>
        </w:rPr>
        <w:t>4</w:t>
      </w:r>
      <w:r>
        <w:rPr>
          <w:kern w:val="0"/>
        </w:rPr>
        <w:t>.</w:t>
      </w:r>
      <w:r>
        <w:rPr>
          <w:rFonts w:hint="eastAsia"/>
          <w:kern w:val="0"/>
        </w:rPr>
        <w:t>5</w:t>
      </w:r>
      <w:r>
        <w:rPr>
          <w:kern w:val="0"/>
        </w:rPr>
        <w:t>)</w:t>
      </w:r>
    </w:p>
    <w:p w14:paraId="73F5BC5E" w14:textId="77777777" w:rsidR="00B44408" w:rsidRDefault="00000000">
      <w:pPr>
        <w:spacing w:line="360" w:lineRule="auto"/>
        <w:ind w:firstLine="480"/>
        <w:jc w:val="left"/>
      </w:pPr>
      <w:r>
        <w:rPr>
          <w:rFonts w:hint="eastAsia"/>
        </w:rPr>
        <w:t>第一项是</w:t>
      </w:r>
      <w:r>
        <w:rPr>
          <w:rFonts w:hint="eastAsia"/>
        </w:rPr>
        <w:t xml:space="preserve"> f = 1 </w:t>
      </w:r>
      <w:r>
        <w:rPr>
          <w:rFonts w:hint="eastAsia"/>
        </w:rPr>
        <w:t>时的降解模型，或</w:t>
      </w:r>
      <w:r>
        <w:rPr>
          <w:rFonts w:hint="eastAsia"/>
        </w:rPr>
        <w:t xml:space="preserve"> f = 2 </w:t>
      </w:r>
      <w:r>
        <w:rPr>
          <w:rFonts w:hint="eastAsia"/>
        </w:rPr>
        <w:t>时的二聚模型</w:t>
      </w:r>
      <w:r>
        <w:rPr>
          <w:rFonts w:hint="eastAsia"/>
        </w:rPr>
        <w:t>,</w:t>
      </w:r>
      <w:r>
        <w:rPr>
          <w:rFonts w:hint="eastAsia"/>
        </w:rPr>
        <w:t>参数</w:t>
      </w:r>
      <w:r>
        <w:rPr>
          <w:rFonts w:hint="eastAsia"/>
        </w:rPr>
        <w:t>h</w:t>
      </w:r>
      <w:r>
        <w:rPr>
          <w:rFonts w:hint="eastAsia"/>
        </w:rPr>
        <w:t>是希尔系数，该系数通常用来</w:t>
      </w:r>
      <w:r>
        <w:rPr>
          <w:rFonts w:ascii="Segoe UI" w:eastAsia="Segoe UI" w:hAnsi="Segoe UI" w:cs="Segoe UI"/>
          <w:color w:val="0D0D0D"/>
          <w:szCs w:val="24"/>
          <w:shd w:val="clear" w:color="auto" w:fill="FFFFFF"/>
        </w:rPr>
        <w:t>描述系统对正反馈控制的敏感度或非线性程度</w:t>
      </w:r>
      <w:r>
        <w:rPr>
          <w:rFonts w:ascii="Segoe UI" w:eastAsia="宋体" w:hAnsi="Segoe UI" w:cs="Segoe UI" w:hint="eastAsia"/>
          <w:color w:val="0D0D0D"/>
          <w:szCs w:val="24"/>
          <w:shd w:val="clear" w:color="auto" w:fill="FFFFFF"/>
        </w:rPr>
        <w:t>，这里</w:t>
      </w:r>
      <w:r>
        <w:rPr>
          <w:rFonts w:hint="eastAsia"/>
        </w:rPr>
        <w:t>设</w:t>
      </w:r>
      <m:oMath>
        <m:r>
          <w:rPr>
            <w:rFonts w:ascii="Cambria Math" w:hAnsi="Cambria Math"/>
          </w:rPr>
          <m:t>b</m:t>
        </m:r>
      </m:oMath>
      <w:r>
        <w:rPr>
          <w:rFonts w:hint="eastAsia"/>
        </w:rPr>
        <w:t>=1</w:t>
      </w:r>
      <w:r>
        <w:rPr>
          <w:rFonts w:hint="eastAsia"/>
        </w:rPr>
        <w:t>，</w:t>
      </w:r>
      <m:oMath>
        <m:r>
          <w:rPr>
            <w:rFonts w:ascii="Cambria Math" w:hAnsi="Cambria Math"/>
          </w:rPr>
          <m:t>f</m:t>
        </m:r>
      </m:oMath>
      <w:r>
        <w:rPr>
          <w:rFonts w:hint="eastAsia"/>
        </w:rPr>
        <w:t>=1</w:t>
      </w:r>
      <w:r>
        <w:rPr>
          <w:rFonts w:hint="eastAsia"/>
        </w:rPr>
        <w:t>，</w:t>
      </w:r>
      <m:oMath>
        <m:r>
          <w:rPr>
            <w:rFonts w:ascii="Cambria Math"/>
          </w:rPr>
          <m:t>h</m:t>
        </m:r>
      </m:oMath>
      <w:r>
        <w:rPr>
          <w:rFonts w:hint="eastAsia"/>
        </w:rPr>
        <w:t>=1</w:t>
      </w:r>
      <w:r>
        <w:rPr>
          <w:rFonts w:hint="eastAsia"/>
        </w:rPr>
        <w:t>，</w:t>
      </w:r>
      <m:oMath>
        <m:r>
          <w:rPr>
            <w:rFonts w:ascii="Cambria Math" w:hAnsi="Cambria Math"/>
          </w:rPr>
          <m:t>x</m:t>
        </m:r>
      </m:oMath>
      <w:r>
        <w:rPr>
          <w:rFonts w:ascii="Segoe UI" w:eastAsia="Segoe UI" w:hAnsi="Segoe UI" w:cs="Segoe UI"/>
          <w:color w:val="0D0D0D"/>
          <w:szCs w:val="24"/>
          <w:shd w:val="clear" w:color="auto" w:fill="FFFFFF"/>
        </w:rPr>
        <w:t>代表</w:t>
      </w:r>
      <w:r>
        <w:rPr>
          <w:rFonts w:ascii="Segoe UI" w:eastAsia="宋体" w:hAnsi="Segoe UI" w:cs="Segoe UI" w:hint="eastAsia"/>
          <w:color w:val="0D0D0D"/>
          <w:szCs w:val="24"/>
          <w:shd w:val="clear" w:color="auto" w:fill="FFFFFF"/>
        </w:rPr>
        <w:t>不同</w:t>
      </w:r>
      <w:r>
        <w:rPr>
          <w:rFonts w:ascii="Segoe UI" w:eastAsia="Segoe UI" w:hAnsi="Segoe UI" w:cs="Segoe UI"/>
          <w:color w:val="0D0D0D"/>
          <w:szCs w:val="24"/>
          <w:shd w:val="clear" w:color="auto" w:fill="FFFFFF"/>
        </w:rPr>
        <w:t>基因表达水平的变量，</w:t>
      </w:r>
      <w:r>
        <w:rPr>
          <w:rFonts w:ascii="Segoe UI" w:eastAsia="宋体" w:hAnsi="Segoe UI" w:cs="Segoe UI" w:hint="eastAsia"/>
          <w:color w:val="0D0D0D"/>
          <w:szCs w:val="24"/>
          <w:shd w:val="clear" w:color="auto" w:fill="FFFFFF"/>
        </w:rPr>
        <w:t>该方程描述了基因表达水平</w:t>
      </w:r>
      <w:r>
        <w:rPr>
          <w:rFonts w:ascii="Segoe UI" w:eastAsia="Segoe UI" w:hAnsi="Segoe UI" w:cs="Segoe UI"/>
          <w:color w:val="0D0D0D"/>
          <w:szCs w:val="24"/>
          <w:shd w:val="clear" w:color="auto" w:fill="FFFFFF"/>
        </w:rPr>
        <w:t>随时间如何变化</w:t>
      </w:r>
      <w:r>
        <w:rPr>
          <w:rFonts w:hint="eastAsia"/>
        </w:rPr>
        <w:t>。</w:t>
      </w:r>
    </w:p>
    <w:p w14:paraId="35485F81" w14:textId="77777777" w:rsidR="00B44408" w:rsidRDefault="00000000">
      <w:pPr>
        <w:spacing w:line="360" w:lineRule="auto"/>
        <w:ind w:firstLineChars="0" w:firstLine="0"/>
      </w:pPr>
      <w:r>
        <w:tab/>
      </w:r>
      <w:r>
        <w:rPr>
          <w:b/>
          <w:bCs/>
        </w:rPr>
        <w:t>3</w:t>
      </w:r>
      <w:r>
        <w:rPr>
          <w:rFonts w:hint="eastAsia"/>
          <w:b/>
          <w:bCs/>
        </w:rPr>
        <w:t>、物种相互作用动力学</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_Ref127267450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[50]</w:t>
      </w:r>
      <w:r>
        <w:rPr>
          <w:rFonts w:asciiTheme="minorEastAsia" w:hAnsiTheme="minorEastAsia"/>
          <w:sz w:val="18"/>
          <w:szCs w:val="18"/>
          <w:vertAlign w:val="superscript"/>
        </w:rPr>
        <w:fldChar w:fldCharType="end"/>
      </w:r>
      <w:r>
        <w:rPr>
          <w:rFonts w:hint="eastAsia"/>
        </w:rPr>
        <w:t>：该动力学模型用来表征物种</w:t>
      </w:r>
      <w:r>
        <w:rPr>
          <w:rFonts w:hint="eastAsia"/>
        </w:rPr>
        <w:t>i</w:t>
      </w:r>
      <w:r>
        <w:rPr>
          <w:rFonts w:hint="eastAsia"/>
        </w:rPr>
        <w:t>的丰度</w:t>
      </w:r>
      <m:oMath>
        <m:sSub>
          <m:sSubPr>
            <m:ctrlPr>
              <w:rPr>
                <w:rFonts w:ascii="Cambria Math" w:hAnsi="Cambria Math" w:hint="eastAsia"/>
                <w:i/>
              </w:rPr>
            </m:ctrlPr>
          </m:sSubPr>
          <m:e>
            <m:r>
              <w:rPr>
                <w:rFonts w:ascii="Cambria Math" w:hAnsi="Cambria Math"/>
              </w:rPr>
              <m:t>x</m:t>
            </m:r>
          </m:e>
          <m:sub>
            <m:r>
              <w:rPr>
                <w:rFonts w:ascii="Cambria Math" w:hAnsi="Cambria Math"/>
              </w:rPr>
              <m:t>i</m:t>
            </m:r>
          </m:sub>
        </m:sSub>
      </m:oMath>
      <w:r>
        <w:rPr>
          <w:rFonts w:hint="eastAsia"/>
        </w:rPr>
        <w:t>(t)</w:t>
      </w:r>
      <w:r>
        <w:rPr>
          <w:rFonts w:hint="eastAsia"/>
        </w:rPr>
        <w:t>，形式如下：</w:t>
      </w:r>
    </w:p>
    <w:p w14:paraId="3484AD5C" w14:textId="77777777" w:rsidR="00B44408" w:rsidRDefault="00000000">
      <w:pPr>
        <w:spacing w:line="360" w:lineRule="auto"/>
        <w:ind w:firstLineChars="0" w:firstLine="0"/>
        <w:jc w:val="righ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d>
            <m:dPr>
              <m:ctrlPr>
                <w:rPr>
                  <w:rFonts w:ascii="Cambria Math" w:hAnsi="Cambria Math"/>
                  <w:i/>
                </w:rPr>
              </m:ctrlPr>
            </m:dPr>
            <m:e>
              <m:r>
                <w:rPr>
                  <w:rFonts w:ascii="Cambria Math" w:hAnsi="Cambria Math" w:hint="eastAsia"/>
                </w:rPr>
                <m:t>1</m:t>
              </m:r>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m:rPr>
                  <m:lit/>
                </m:rPr>
                <w:rPr>
                  <w:rFonts w:ascii="Cambria Math" w:hAnsi="Cambria Math" w:hint="eastAsia"/>
                </w:rPr>
                <m:t>/</m:t>
              </m:r>
              <m:sSub>
                <m:sSubPr>
                  <m:ctrlPr>
                    <w:rPr>
                      <w:rFonts w:ascii="Cambria Math" w:hAnsi="Cambria Math" w:hint="eastAsia"/>
                      <w:i/>
                    </w:rPr>
                  </m:ctrlPr>
                </m:sSubPr>
                <m:e>
                  <m:r>
                    <w:rPr>
                      <w:rFonts w:ascii="Cambria Math" w:hAnsi="Cambria Math"/>
                    </w:rPr>
                    <m:t>k</m:t>
                  </m:r>
                </m:e>
                <m:sub>
                  <m:r>
                    <w:rPr>
                      <w:rFonts w:ascii="Cambria Math" w:hAnsi="Cambria Math"/>
                    </w:rPr>
                    <m:t>i</m:t>
                  </m:r>
                </m:sub>
              </m:sSub>
            </m:e>
          </m:d>
          <m:d>
            <m:dPr>
              <m:ctrlPr>
                <w:rPr>
                  <w:rFonts w:ascii="Cambria Math" w:hAnsi="Cambria Math"/>
                  <w:i/>
                </w:rPr>
              </m:ctrlPr>
            </m:dPr>
            <m:e>
              <m:sSub>
                <m:sSubPr>
                  <m:ctrlPr>
                    <w:rPr>
                      <w:rFonts w:ascii="Cambria Math" w:hAnsi="Cambria Math" w:hint="eastAsia"/>
                      <w:i/>
                    </w:rPr>
                  </m:ctrlPr>
                </m:sSubPr>
                <m:e>
                  <m:r>
                    <w:rPr>
                      <w:rFonts w:ascii="Cambria Math" w:hAnsi="Cambria Math"/>
                    </w:rPr>
                    <m:t>x</m:t>
                  </m:r>
                </m:e>
                <m:sub>
                  <m:r>
                    <w:rPr>
                      <w:rFonts w:ascii="Cambria Math" w:hAnsi="Cambria Math"/>
                    </w:rPr>
                    <m:t>i</m:t>
                  </m:r>
                </m:sub>
              </m:sSub>
              <m:r>
                <m:rPr>
                  <m:lit/>
                </m:rPr>
                <w:rPr>
                  <w:rFonts w:ascii="Cambria Math" w:hAnsi="Cambria Math" w:hint="eastAsia"/>
                </w:rPr>
                <m:t>/c</m:t>
              </m:r>
              <m:r>
                <m:rPr>
                  <m:lit/>
                </m:rPr>
                <w:rPr>
                  <w:rFonts w:ascii="Cambria Math" w:hAnsi="Cambria Math" w:hint="eastAsia"/>
                </w:rPr>
                <m:t>-</m:t>
              </m:r>
              <m:r>
                <m:rPr>
                  <m:lit/>
                </m:rPr>
                <w:rPr>
                  <w:rFonts w:ascii="Cambria Math" w:hAnsi="Cambria Math" w:hint="eastAsia"/>
                </w:rPr>
                <m:t>1</m:t>
              </m:r>
            </m:e>
          </m:d>
          <m:r>
            <m:rPr>
              <m:sty m:val="p"/>
            </m:rPr>
            <w:rPr>
              <w:rFonts w:ascii="Cambria Math" w:hAnsi="Cambria Math"/>
            </w:rPr>
            <w:br/>
          </m:r>
        </m:oMath>
      </m:oMathPara>
      <m:oMath>
        <m:r>
          <w:rPr>
            <w:rFonts w:ascii="Cambria Math" w:hAnsi="Cambria Math" w:hint="eastAsia"/>
          </w:rPr>
          <m:t>+</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rPr>
                  <m:t>*x</m:t>
                </m:r>
              </m:e>
              <m:sub>
                <m:r>
                  <w:rPr>
                    <w:rFonts w:ascii="Cambria Math" w:hAnsi="Cambria Math"/>
                  </w:rPr>
                  <m:t>j</m:t>
                </m:r>
              </m:sub>
            </m:sSub>
          </m:e>
        </m:nary>
        <m:r>
          <w:rPr>
            <w:rFonts w:ascii="Cambria Math" w:hAnsi="Cambria Math"/>
          </w:rPr>
          <m:t>)</m:t>
        </m:r>
        <m:r>
          <m:rPr>
            <m:lit/>
          </m:rPr>
          <w:rPr>
            <w:rFonts w:ascii="Cambria Math" w:hAnsi="Cambria Math" w:hint="eastAsia"/>
          </w:rPr>
          <m:t>/</m:t>
        </m:r>
        <m:r>
          <w:rPr>
            <w:rFonts w:ascii="Cambria Math" w:hAnsi="Cambria Math"/>
          </w:rPr>
          <m:t>(</m:t>
        </m:r>
        <m:sSub>
          <m:sSubPr>
            <m:ctrlPr>
              <w:rPr>
                <w:rFonts w:ascii="Cambria Math" w:hAnsi="Cambria Math" w:hint="eastAsia"/>
                <w:i/>
              </w:rPr>
            </m:ctrlPr>
          </m:sSubPr>
          <m:e>
            <m:r>
              <w:rPr>
                <w:rFonts w:ascii="Cambria Math" w:hAnsi="Cambria Math"/>
              </w:rPr>
              <m:t>d</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e</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hint="eastAsia"/>
                <w:i/>
              </w:rPr>
            </m:ctrlPr>
          </m:sSubPr>
          <m:e>
            <m:r>
              <w:rPr>
                <w:rFonts w:ascii="Cambria Math" w:hAnsi="Cambria Math"/>
              </w:rPr>
              <m:t>h</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Pr>
          <w:kern w:val="0"/>
        </w:rPr>
        <w:t>.........(</w:t>
      </w:r>
      <w:r>
        <w:rPr>
          <w:rFonts w:hint="eastAsia"/>
          <w:kern w:val="0"/>
        </w:rPr>
        <w:t>4</w:t>
      </w:r>
      <w:r>
        <w:rPr>
          <w:kern w:val="0"/>
        </w:rPr>
        <w:t>.6)</w:t>
      </w:r>
    </w:p>
    <w:p w14:paraId="60FB5F90" w14:textId="77777777" w:rsidR="00B44408" w:rsidRDefault="00000000">
      <w:pPr>
        <w:spacing w:line="360" w:lineRule="auto"/>
        <w:ind w:firstLineChars="0" w:firstLine="0"/>
      </w:pPr>
      <w:r>
        <w:rPr>
          <w:rFonts w:hint="eastAsia"/>
        </w:rPr>
        <w:t>对于该方程中各项参数，</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oMath>
      <w:r>
        <w:rPr>
          <w:rFonts w:hint="eastAsia"/>
        </w:rPr>
        <w:t>为迁入迁移项，</w:t>
      </w:r>
      <m:oMath>
        <m:sSub>
          <m:sSubPr>
            <m:ctrlPr>
              <w:rPr>
                <w:rFonts w:ascii="Cambria Math" w:hAnsi="Cambria Math" w:hint="eastAsia"/>
              </w:rPr>
            </m:ctrlPr>
          </m:sSubPr>
          <m:e>
            <m:r>
              <m:rPr>
                <m:sty m:val="p"/>
              </m:rPr>
              <w:rPr>
                <w:rFonts w:ascii="Cambria Math" w:hAnsi="Cambria Math"/>
              </w:rPr>
              <m:t>k</m:t>
            </m:r>
          </m:e>
          <m:sub>
            <m:r>
              <m:rPr>
                <m:sty m:val="p"/>
              </m:rPr>
              <w:rPr>
                <w:rFonts w:ascii="Cambria Math" w:hAnsi="Cambria Math"/>
              </w:rPr>
              <m:t>i</m:t>
            </m:r>
          </m:sub>
        </m:sSub>
      </m:oMath>
      <w:r>
        <w:rPr>
          <w:rFonts w:hint="eastAsia"/>
        </w:rPr>
        <w:t>为人口容量的</w:t>
      </w:r>
      <w:r>
        <w:rPr>
          <w:rFonts w:hint="eastAsia"/>
        </w:rPr>
        <w:t>logistic</w:t>
      </w:r>
      <w:r>
        <w:rPr>
          <w:rFonts w:hint="eastAsia"/>
        </w:rPr>
        <w:t>增长项，</w:t>
      </w:r>
      <m:oMath>
        <m:sSub>
          <m:sSubPr>
            <m:ctrlPr>
              <w:rPr>
                <w:rFonts w:ascii="Cambria Math" w:hAnsi="Cambria Math" w:hint="eastAsia"/>
              </w:rPr>
            </m:ctrlPr>
          </m:sSubPr>
          <m:e>
            <m:r>
              <m:rPr>
                <m:sty m:val="p"/>
              </m:rPr>
              <w:rPr>
                <w:rFonts w:ascii="Cambria Math" w:hAnsi="Cambria Math"/>
              </w:rPr>
              <m:t>c</m:t>
            </m:r>
          </m:e>
          <m:sub>
            <m:r>
              <m:rPr>
                <m:sty m:val="p"/>
              </m:rPr>
              <w:rPr>
                <w:rFonts w:ascii="Cambria Math" w:hAnsi="Cambria Math"/>
              </w:rPr>
              <m:t>i</m:t>
            </m:r>
          </m:sub>
        </m:sSub>
      </m:oMath>
      <w:r>
        <w:rPr>
          <w:rFonts w:hint="eastAsia"/>
        </w:rPr>
        <w:t>为冷启动阈值，</w:t>
      </w:r>
      <m:oMath>
        <m:sSub>
          <m:sSubPr>
            <m:ctrlPr>
              <w:rPr>
                <w:rFonts w:ascii="Cambria Math" w:hAnsi="Cambria Math" w:hint="eastAsia"/>
              </w:rPr>
            </m:ctrlPr>
          </m:sSubPr>
          <m:e>
            <m:r>
              <m:rPr>
                <m:sty m:val="p"/>
              </m:rPr>
              <w:rPr>
                <w:rFonts w:ascii="Cambria Math" w:hAnsi="Cambria Math"/>
              </w:rPr>
              <m:t>d</m:t>
            </m:r>
          </m:e>
          <m:sub>
            <m:r>
              <m:rPr>
                <m:sty m:val="p"/>
              </m:rPr>
              <w:rPr>
                <w:rFonts w:ascii="Cambria Math" w:hAnsi="Cambria Math"/>
              </w:rPr>
              <m:t>i</m:t>
            </m:r>
          </m:sub>
        </m:sSub>
      </m:oMath>
      <w:r>
        <w:rPr>
          <w:rFonts w:hint="eastAsia"/>
        </w:rPr>
        <w:t>、</w:t>
      </w:r>
      <m:oMath>
        <m:sSub>
          <m:sSubPr>
            <m:ctrlPr>
              <w:rPr>
                <w:rFonts w:ascii="Cambria Math" w:hAnsi="Cambria Math" w:hint="eastAsia"/>
              </w:rPr>
            </m:ctrlPr>
          </m:sSubPr>
          <m:e>
            <m:r>
              <m:rPr>
                <m:sty m:val="p"/>
              </m:rPr>
              <w:rPr>
                <w:rFonts w:ascii="Cambria Math" w:hAnsi="Cambria Math"/>
              </w:rPr>
              <m:t>e</m:t>
            </m:r>
          </m:e>
          <m:sub>
            <m:r>
              <m:rPr>
                <m:sty m:val="p"/>
              </m:rPr>
              <w:rPr>
                <w:rFonts w:ascii="Cambria Math" w:hAnsi="Cambria Math"/>
              </w:rPr>
              <m:t>i</m:t>
            </m:r>
          </m:sub>
        </m:sSub>
      </m:oMath>
      <w:r>
        <w:rPr>
          <w:rFonts w:hint="eastAsia"/>
        </w:rPr>
        <w:t>、</w:t>
      </w:r>
      <m:oMath>
        <m:sSub>
          <m:sSubPr>
            <m:ctrlPr>
              <w:rPr>
                <w:rFonts w:ascii="Cambria Math" w:hAnsi="Cambria Math" w:hint="eastAsia"/>
              </w:rPr>
            </m:ctrlPr>
          </m:sSubPr>
          <m:e>
            <m:r>
              <m:rPr>
                <m:sty m:val="p"/>
              </m:rPr>
              <w:rPr>
                <w:rFonts w:ascii="Cambria Math" w:hAnsi="Cambria Math"/>
              </w:rPr>
              <m:t>h</m:t>
            </m:r>
          </m:e>
          <m:sub>
            <m:r>
              <m:rPr>
                <m:sty m:val="p"/>
              </m:rPr>
              <w:rPr>
                <w:rFonts w:ascii="Cambria Math" w:hAnsi="Cambria Math"/>
              </w:rPr>
              <m:t>i</m:t>
            </m:r>
          </m:sub>
        </m:sSub>
      </m:oMath>
      <w:r>
        <w:rPr>
          <w:rFonts w:hint="eastAsia"/>
        </w:rPr>
        <w:t>这些参数与物种间的相互作用强度和方式有关。它们代表不同的相互作用效应，如竞争、捕食或共生关系中的特定影响因子。这个方程通过综合内在增长率、环境承载力、相互作用强度等多个因素，为研究多物种共存和相互作用提供了一个详细的框架。它能够捕捉生态系统中物种间复杂的动态关系，包括竞争、捕食、共生等不同类型的相互作用。</w:t>
      </w:r>
    </w:p>
    <w:p w14:paraId="268DF98C" w14:textId="77777777" w:rsidR="00B44408" w:rsidRDefault="00000000" w:rsidP="00E907E2">
      <w:pPr>
        <w:pStyle w:val="3"/>
      </w:pPr>
      <w:bookmarkStart w:id="664" w:name="_Toc165911706"/>
      <w:r>
        <w:rPr>
          <w:rFonts w:hint="eastAsia"/>
        </w:rPr>
        <w:t>4.3.</w:t>
      </w:r>
      <w:r>
        <w:t xml:space="preserve">3 </w:t>
      </w:r>
      <w:r>
        <w:rPr>
          <w:rFonts w:hint="eastAsia"/>
        </w:rPr>
        <w:t>实验设置及仿真数据生成</w:t>
      </w:r>
      <w:bookmarkEnd w:id="664"/>
    </w:p>
    <w:p w14:paraId="2FAB285B" w14:textId="77777777" w:rsidR="00B44408" w:rsidRDefault="00000000">
      <w:pPr>
        <w:spacing w:line="360" w:lineRule="auto"/>
        <w:ind w:firstLine="480"/>
      </w:pPr>
      <w:r>
        <w:rPr>
          <w:rFonts w:hint="eastAsia"/>
        </w:rPr>
        <w:t>本文为了探究不同策略因素对于动力学发现结果的影响，针对不同实验设置生成了不同的数据集，将会在每种实验之前对于实验所采用的数据及实验设置进行说明。同时在进行数据集生成过程中，需要对节点在不同时刻状态的微分进行积分来求得节点状态，为了求得更为准确的微分，采用了四阶中心差分法，将在下一小节进行详细介绍。</w:t>
      </w:r>
    </w:p>
    <w:p w14:paraId="54380340" w14:textId="77777777" w:rsidR="00B44408" w:rsidRDefault="00000000" w:rsidP="00E907E2">
      <w:pPr>
        <w:pStyle w:val="3"/>
      </w:pPr>
      <w:bookmarkStart w:id="665" w:name="_Toc165911707"/>
      <w:r>
        <w:rPr>
          <w:rFonts w:hint="eastAsia"/>
        </w:rPr>
        <w:lastRenderedPageBreak/>
        <w:t>4.3.</w:t>
      </w:r>
      <w:r>
        <w:t xml:space="preserve">4 </w:t>
      </w:r>
      <w:r>
        <w:rPr>
          <w:rFonts w:hint="eastAsia"/>
        </w:rPr>
        <w:t>四阶中心差分法</w:t>
      </w:r>
      <w:bookmarkEnd w:id="665"/>
    </w:p>
    <w:p w14:paraId="03E18013" w14:textId="77777777" w:rsidR="00B44408" w:rsidRDefault="00000000">
      <w:pPr>
        <w:spacing w:line="360" w:lineRule="auto"/>
        <w:ind w:firstLine="480"/>
      </w:pPr>
      <w:r>
        <w:rPr>
          <w:rFonts w:hint="eastAsia"/>
        </w:rPr>
        <w:t>四阶中心差分法是数值分析和工程计算领域中一项用于数值微分的技巧，旨在估算函数在特定点的导数值。此方法相较于一阶或二阶中心差分，实现了更高级别的准确性。其原理是基于泰勒级数的展开，并通过根据特定点两边的函数值来估计该点的一阶导数。以下展示了四阶中心差分法的详细推导步骤：</w:t>
      </w:r>
    </w:p>
    <w:p w14:paraId="7CFB19DD" w14:textId="77777777" w:rsidR="00B44408" w:rsidRDefault="00000000">
      <w:pPr>
        <w:spacing w:line="360" w:lineRule="auto"/>
        <w:ind w:firstLine="480"/>
      </w:pPr>
      <w:r>
        <w:rPr>
          <w:rFonts w:hint="eastAsia"/>
        </w:rPr>
        <w:t>假设要计算函数</w:t>
      </w:r>
      <m:oMath>
        <m:r>
          <w:rPr>
            <w:rFonts w:ascii="Cambria Math" w:hAnsi="Cambria Math"/>
          </w:rPr>
          <m:t>f</m:t>
        </m:r>
        <m:d>
          <m:dPr>
            <m:ctrlPr>
              <w:rPr>
                <w:rFonts w:ascii="Cambria Math" w:hAnsi="Cambria Math"/>
              </w:rPr>
            </m:ctrlPr>
          </m:dPr>
          <m:e>
            <m:r>
              <m:rPr>
                <m:sty m:val="bi"/>
              </m:rPr>
              <w:rPr>
                <w:rFonts w:ascii="Cambria Math" w:hAnsi="Cambria Math"/>
              </w:rPr>
              <m:t>x</m:t>
            </m:r>
          </m:e>
        </m:d>
      </m:oMath>
      <w:r>
        <w:rPr>
          <w:rFonts w:hint="eastAsia"/>
        </w:rPr>
        <w:t>在点</w:t>
      </w:r>
      <m:oMath>
        <m:r>
          <m:rPr>
            <m:sty m:val="bi"/>
          </m:rPr>
          <w:rPr>
            <w:rFonts w:ascii="Cambria Math" w:hAnsi="Cambria Math"/>
          </w:rPr>
          <m:t>x</m:t>
        </m:r>
      </m:oMath>
      <w:r>
        <w:rPr>
          <w:rFonts w:hint="eastAsia"/>
        </w:rPr>
        <w:t>的一阶导数。可以在</w:t>
      </w:r>
      <m:oMath>
        <m:r>
          <m:rPr>
            <m:sty m:val="bi"/>
          </m:rPr>
          <w:rPr>
            <w:rFonts w:ascii="Cambria Math" w:hAnsi="Cambria Math"/>
          </w:rPr>
          <m:t>x</m:t>
        </m:r>
      </m:oMath>
      <w:r>
        <w:rPr>
          <w:rFonts w:hint="eastAsia"/>
        </w:rPr>
        <w:t>附近的点</w:t>
      </w:r>
      <m:oMath>
        <m:r>
          <m:rPr>
            <m:sty m:val="bi"/>
          </m:rPr>
          <w:rPr>
            <w:rFonts w:ascii="Cambria Math" w:hAnsi="Cambria Math"/>
          </w:rPr>
          <m:t>x</m:t>
        </m:r>
        <m:r>
          <m:rPr>
            <m:sty m:val="p"/>
          </m:rPr>
          <w:rPr>
            <w:rFonts w:ascii="Cambria Math" w:hAnsi="Cambria Math"/>
          </w:rPr>
          <m:t>+</m:t>
        </m:r>
        <m:r>
          <m:rPr>
            <m:sty m:val="p"/>
          </m:rPr>
          <w:rPr>
            <w:rFonts w:ascii="Cambria Math" w:hAnsi="Cambria Math" w:cs="Cambria Math"/>
          </w:rPr>
          <m:t>∆</m:t>
        </m:r>
        <m:r>
          <m:rPr>
            <m:sty m:val="bi"/>
          </m:rPr>
          <w:rPr>
            <w:rFonts w:ascii="Cambria Math" w:hAnsi="Cambria Math" w:hint="eastAsia"/>
          </w:rPr>
          <m:t>x</m:t>
        </m:r>
      </m:oMath>
      <w:r>
        <w:rPr>
          <w:rFonts w:hint="eastAsia"/>
        </w:rPr>
        <w:t>和</w:t>
      </w:r>
      <m:oMath>
        <m:r>
          <m:rPr>
            <m:sty m:val="bi"/>
          </m:rPr>
          <w:rPr>
            <w:rFonts w:ascii="Cambria Math" w:hAnsi="Cambria Math"/>
          </w:rPr>
          <m:t>x</m:t>
        </m:r>
        <m:r>
          <m:rPr>
            <m:sty m:val="p"/>
          </m:rPr>
          <w:rPr>
            <w:rFonts w:ascii="Cambria Math" w:hAnsi="Cambria Math"/>
          </w:rPr>
          <m:t>-</m:t>
        </m:r>
        <m:r>
          <m:rPr>
            <m:sty m:val="p"/>
          </m:rPr>
          <w:rPr>
            <w:rFonts w:ascii="Cambria Math" w:hAnsi="Cambria Math" w:cs="Cambria Math"/>
          </w:rPr>
          <m:t>∆</m:t>
        </m:r>
        <m:r>
          <m:rPr>
            <m:sty m:val="bi"/>
          </m:rPr>
          <w:rPr>
            <w:rFonts w:ascii="Cambria Math" w:hAnsi="Cambria Math" w:hint="eastAsia"/>
          </w:rPr>
          <m:t>x</m:t>
        </m:r>
      </m:oMath>
      <w:r>
        <w:rPr>
          <w:rFonts w:hint="eastAsia"/>
        </w:rPr>
        <w:t>（其中</w:t>
      </w:r>
      <m:oMath>
        <m:r>
          <m:rPr>
            <m:sty m:val="p"/>
          </m:rPr>
          <w:rPr>
            <w:rFonts w:ascii="Cambria Math" w:hAnsi="Cambria Math" w:cs="Cambria Math"/>
          </w:rPr>
          <m:t>∆</m:t>
        </m:r>
        <m:r>
          <m:rPr>
            <m:sty m:val="bi"/>
          </m:rPr>
          <w:rPr>
            <w:rFonts w:ascii="Cambria Math" w:hAnsi="Cambria Math" w:hint="eastAsia"/>
          </w:rPr>
          <m:t>x</m:t>
        </m:r>
      </m:oMath>
      <w:r>
        <w:rPr>
          <w:rFonts w:hint="eastAsia"/>
        </w:rPr>
        <w:t>是一个小的步长）处对</w:t>
      </w:r>
      <m:oMath>
        <m:r>
          <w:rPr>
            <w:rFonts w:ascii="Cambria Math" w:hAnsi="Cambria Math"/>
          </w:rPr>
          <m:t>f</m:t>
        </m:r>
        <m:d>
          <m:dPr>
            <m:ctrlPr>
              <w:rPr>
                <w:rFonts w:ascii="Cambria Math" w:hAnsi="Cambria Math"/>
              </w:rPr>
            </m:ctrlPr>
          </m:dPr>
          <m:e>
            <m:r>
              <m:rPr>
                <m:sty m:val="bi"/>
              </m:rPr>
              <w:rPr>
                <w:rFonts w:ascii="Cambria Math" w:hAnsi="Cambria Math"/>
              </w:rPr>
              <m:t>x</m:t>
            </m:r>
          </m:e>
        </m:d>
      </m:oMath>
      <w:r>
        <w:rPr>
          <w:rFonts w:hint="eastAsia"/>
        </w:rPr>
        <w:t>进行泰勒级数展开。对于</w:t>
      </w:r>
      <m:oMath>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r>
              <m:rPr>
                <m:sty m:val="p"/>
              </m:rPr>
              <w:rPr>
                <w:rFonts w:ascii="Cambria Math" w:hAnsi="Cambria Math" w:cs="Cambria Math"/>
              </w:rPr>
              <m:t>∆</m:t>
            </m:r>
            <m:r>
              <m:rPr>
                <m:sty m:val="bi"/>
              </m:rPr>
              <w:rPr>
                <w:rFonts w:ascii="Cambria Math" w:hAnsi="Cambria Math" w:hint="eastAsia"/>
              </w:rPr>
              <m:t>x</m:t>
            </m:r>
          </m:e>
        </m:d>
      </m:oMath>
      <w:r>
        <w:rPr>
          <w:rFonts w:hint="eastAsia"/>
        </w:rPr>
        <w:t>的泰勒展开：</w:t>
      </w:r>
    </w:p>
    <w:p w14:paraId="481C1FA2" w14:textId="77777777" w:rsidR="00B44408" w:rsidRDefault="00000000">
      <w:pPr>
        <w:pStyle w:val="af6"/>
        <w:rPr>
          <w:rFonts w:hint="default"/>
        </w:rPr>
      </w:pPr>
      <w:r>
        <w:rPr>
          <w:rFonts w:hAnsi="Cambria Math"/>
        </w:rPr>
        <w:tab/>
      </w:r>
      <m:oMath>
        <m:r>
          <m:rPr>
            <m:sty m:val="p"/>
          </m:rPr>
          <w:rPr>
            <w:rFonts w:ascii="Cambria Math" w:hAnsi="Cambria Math"/>
          </w:rPr>
          <m:t>f</m:t>
        </m:r>
        <m:d>
          <m:dPr>
            <m:ctrlPr>
              <w:rPr>
                <w:rFonts w:ascii="Cambria Math" w:hAnsi="Cambria Math"/>
              </w:rPr>
            </m:ctrlPr>
          </m:dPr>
          <m:e>
            <m:r>
              <m:rPr>
                <m:sty m:val="p"/>
              </m:rPr>
              <w:rPr>
                <w:rFonts w:ascii="Cambria Math" w:hAnsi="Cambria Math"/>
              </w:rPr>
              <m:t>x+</m:t>
            </m:r>
            <m:r>
              <m:rPr>
                <m:sty m:val="p"/>
              </m:rPr>
              <w:rPr>
                <w:rFonts w:ascii="微软雅黑" w:eastAsia="微软雅黑" w:hAnsi="微软雅黑" w:cs="微软雅黑"/>
              </w:rPr>
              <m:t>∆</m:t>
            </m:r>
            <m:r>
              <m:rPr>
                <m:sty m:val="p"/>
              </m:rPr>
              <w:rPr>
                <w:rFonts w:ascii="Cambria Math" w:hAnsi="Cambria Math"/>
              </w:rPr>
              <m:t>x</m:t>
            </m:r>
          </m:e>
        </m:d>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r>
          <m:rPr>
            <m:sty m:val="p"/>
          </m:rPr>
          <w:rPr>
            <w:rFonts w:ascii="Cambria Math" w:hAnsi="Cambria Math"/>
          </w:rPr>
          <m:t>(x)</m:t>
        </m:r>
        <m:r>
          <m:rPr>
            <m:sty m:val="p"/>
          </m:rPr>
          <w:rPr>
            <w:rFonts w:ascii="MS Gothic" w:eastAsia="MS Gothic" w:hAnsi="MS Gothic" w:cs="MS Gothic"/>
          </w:rPr>
          <m:t>*∆</m:t>
        </m:r>
        <m:r>
          <m:rPr>
            <m:sty m:val="p"/>
          </m:rPr>
          <w:rPr>
            <w:rFonts w:ascii="Cambria Math" w:hAnsi="Cambria Math"/>
          </w:rPr>
          <m:t>x+</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2</m:t>
                </m:r>
              </m:sup>
            </m:sSup>
            <m:r>
              <m:rPr>
                <m:sty m:val="p"/>
              </m:rPr>
              <w:rPr>
                <w:rFonts w:ascii="Cambria Math" w:hAnsi="Cambria Math"/>
              </w:rPr>
              <m:t>(x)</m:t>
            </m:r>
          </m:num>
          <m:den>
            <m:r>
              <m:rPr>
                <m:sty m:val="p"/>
              </m:rPr>
              <w:rPr>
                <w:rFonts w:ascii="Cambria Math" w:hAnsi="Cambria Math"/>
              </w:rPr>
              <m:t>2!</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3</m:t>
                </m:r>
              </m:sup>
            </m:sSup>
            <m:r>
              <m:rPr>
                <m:sty m:val="p"/>
              </m:rPr>
              <w:rPr>
                <w:rFonts w:ascii="Cambria Math" w:hAnsi="Cambria Math"/>
              </w:rPr>
              <m:t>(x)</m:t>
            </m:r>
          </m:num>
          <m:den>
            <m:r>
              <m:rPr>
                <m:sty m:val="p"/>
              </m:rPr>
              <w:rPr>
                <w:rFonts w:ascii="Cambria Math" w:hAnsi="Cambria Math"/>
              </w:rPr>
              <m:t>3!</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4!</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4</m:t>
            </m:r>
          </m:sup>
        </m:sSup>
      </m:oMath>
      <w:r>
        <w:rPr>
          <w:rFonts w:hAnsi="Cambria Math"/>
        </w:rPr>
        <w:tab/>
      </w:r>
      <w:r>
        <w:t>(</w:t>
      </w:r>
      <w:r>
        <w:rPr>
          <w:rFonts w:hint="default"/>
        </w:rPr>
        <w:t>4.7</w:t>
      </w:r>
      <w:r>
        <w:t>)</w:t>
      </w:r>
    </w:p>
    <w:p w14:paraId="79F6565A" w14:textId="77777777" w:rsidR="00B44408" w:rsidRDefault="00000000">
      <w:pPr>
        <w:spacing w:line="360" w:lineRule="auto"/>
        <w:ind w:firstLineChars="0" w:firstLine="0"/>
        <w:rPr>
          <w:rFonts w:hAnsi="Cambria Math"/>
        </w:rPr>
      </w:pPr>
      <w:r>
        <w:rPr>
          <w:rFonts w:hAnsi="Cambria Math" w:hint="eastAsia"/>
        </w:rPr>
        <w:t>同理可得，</w:t>
      </w:r>
      <m:oMath>
        <m:r>
          <w:rPr>
            <w:rFonts w:ascii="Cambria Math" w:hAnsi="Cambria Math"/>
          </w:rPr>
          <m:t>f</m:t>
        </m:r>
        <m:d>
          <m:dPr>
            <m:ctrlPr>
              <w:rPr>
                <w:rFonts w:ascii="Cambria Math" w:hAnsi="Cambria Math"/>
                <w:i/>
              </w:rPr>
            </m:ctrlPr>
          </m:dPr>
          <m:e>
            <m:r>
              <m:rPr>
                <m:sty m:val="bi"/>
              </m:rPr>
              <w:rPr>
                <w:rFonts w:ascii="Cambria Math" w:hAnsi="Cambria Math"/>
              </w:rPr>
              <m:t>x-</m:t>
            </m:r>
            <m:r>
              <m:rPr>
                <m:sty m:val="bi"/>
              </m:rPr>
              <w:rPr>
                <w:rFonts w:ascii="Cambria Math" w:hAnsi="Cambria Math" w:cs="Cambria Math"/>
              </w:rPr>
              <m:t>∆</m:t>
            </m:r>
            <m:r>
              <m:rPr>
                <m:sty m:val="bi"/>
              </m:rPr>
              <w:rPr>
                <w:rFonts w:ascii="Cambria Math" w:hAnsi="Cambria Math" w:hint="eastAsia"/>
              </w:rPr>
              <m:t>x</m:t>
            </m:r>
          </m:e>
        </m:d>
      </m:oMath>
      <w:r>
        <w:rPr>
          <w:rFonts w:hAnsi="Cambria Math" w:hint="eastAsia"/>
        </w:rPr>
        <w:t>的泰勒展开为</w:t>
      </w:r>
    </w:p>
    <w:p w14:paraId="7A5BA5FD" w14:textId="77777777" w:rsidR="00B44408" w:rsidRDefault="00000000">
      <w:pPr>
        <w:pStyle w:val="af6"/>
        <w:rPr>
          <w:rFonts w:hint="default"/>
        </w:rPr>
      </w:pPr>
      <m:oMath>
        <m:r>
          <m:rPr>
            <m:sty m:val="p"/>
          </m:rPr>
          <w:rPr>
            <w:rFonts w:ascii="Cambria Math" w:hAnsi="Cambria Math"/>
          </w:rPr>
          <m:t>f</m:t>
        </m:r>
        <m:d>
          <m:dPr>
            <m:ctrlPr>
              <w:rPr>
                <w:rFonts w:ascii="Cambria Math" w:hAnsi="Cambria Math"/>
              </w:rPr>
            </m:ctrlPr>
          </m:dPr>
          <m:e>
            <m:r>
              <m:rPr>
                <m:sty m:val="p"/>
              </m:rPr>
              <w:rPr>
                <w:rFonts w:ascii="Cambria Math" w:hAnsi="Cambria Math"/>
              </w:rPr>
              <m:t>x</m:t>
            </m:r>
            <m:r>
              <m:rPr>
                <m:sty m:val="p"/>
              </m:rPr>
              <w:rPr>
                <w:rFonts w:ascii="微软雅黑" w:eastAsia="微软雅黑" w:hAnsi="微软雅黑" w:cs="微软雅黑"/>
              </w:rPr>
              <m:t>-∆</m:t>
            </m:r>
            <m:r>
              <m:rPr>
                <m:sty m:val="p"/>
              </m:rPr>
              <w:rPr>
                <w:rFonts w:ascii="Cambria Math" w:hAnsi="Cambria Math"/>
              </w:rPr>
              <m:t>x</m:t>
            </m:r>
          </m:e>
        </m:d>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微软雅黑" w:eastAsia="微软雅黑" w:hAnsi="微软雅黑" w:cs="微软雅黑"/>
          </w:rPr>
          <m:t>-</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r>
          <m:rPr>
            <m:sty m:val="p"/>
          </m:rPr>
          <w:rPr>
            <w:rFonts w:ascii="Cambria Math" w:hAnsi="Cambria Math"/>
          </w:rPr>
          <m:t>(x)</m:t>
        </m:r>
        <m:r>
          <m:rPr>
            <m:sty m:val="p"/>
          </m:rPr>
          <w:rPr>
            <w:rFonts w:ascii="MS Gothic" w:eastAsia="MS Gothic" w:hAnsi="MS Gothic" w:cs="MS Gothic"/>
          </w:rPr>
          <m:t>*∆</m:t>
        </m:r>
        <m:r>
          <m:rPr>
            <m:sty m:val="p"/>
          </m:rPr>
          <w:rPr>
            <w:rFonts w:ascii="Cambria Math" w:hAnsi="Cambria Math"/>
          </w:rPr>
          <m:t>x+</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2</m:t>
                </m:r>
              </m:sup>
            </m:sSup>
            <m:r>
              <m:rPr>
                <m:sty m:val="p"/>
              </m:rPr>
              <w:rPr>
                <w:rFonts w:ascii="Cambria Math" w:hAnsi="Cambria Math"/>
              </w:rPr>
              <m:t>(x)</m:t>
            </m:r>
          </m:num>
          <m:den>
            <m:r>
              <m:rPr>
                <m:sty m:val="p"/>
              </m:rPr>
              <w:rPr>
                <w:rFonts w:ascii="Cambria Math" w:hAnsi="Cambria Math"/>
              </w:rPr>
              <m:t>2!</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3</m:t>
                </m:r>
              </m:sup>
            </m:sSup>
            <m:r>
              <m:rPr>
                <m:sty m:val="p"/>
              </m:rPr>
              <w:rPr>
                <w:rFonts w:ascii="Cambria Math" w:hAnsi="Cambria Math"/>
              </w:rPr>
              <m:t>(x)</m:t>
            </m:r>
          </m:num>
          <m:den>
            <m:r>
              <m:rPr>
                <m:sty m:val="p"/>
              </m:rPr>
              <w:rPr>
                <w:rFonts w:ascii="Cambria Math" w:hAnsi="Cambria Math"/>
              </w:rPr>
              <m:t>3!</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f</m:t>
                </m:r>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rPr>
              <m:t>4!</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4</m:t>
            </m:r>
          </m:sup>
        </m:sSup>
      </m:oMath>
      <w:r>
        <w:rPr>
          <w:rFonts w:hAnsi="Cambria Math"/>
        </w:rPr>
        <w:tab/>
      </w:r>
      <w:r>
        <w:t>(</w:t>
      </w:r>
      <w:r>
        <w:rPr>
          <w:rFonts w:hint="default"/>
        </w:rPr>
        <w:t>4.8</w:t>
      </w:r>
      <w:r>
        <w:t>)</w:t>
      </w:r>
    </w:p>
    <w:p w14:paraId="28FBDF4F" w14:textId="77777777" w:rsidR="00B44408" w:rsidRDefault="00000000">
      <w:pPr>
        <w:spacing w:line="360" w:lineRule="auto"/>
        <w:ind w:firstLineChars="0" w:firstLine="0"/>
      </w:pPr>
      <w:r>
        <w:rPr>
          <w:rFonts w:hint="eastAsia"/>
        </w:rPr>
        <w:t>为了得到四阶的精度，还需要考虑函数在</w:t>
      </w:r>
      <m:oMath>
        <m:r>
          <m:rPr>
            <m:sty m:val="bi"/>
          </m:rPr>
          <w:rPr>
            <w:rFonts w:ascii="Cambria Math" w:hAnsi="Cambria Math"/>
          </w:rPr>
          <m:t>x</m:t>
        </m:r>
        <m:r>
          <m:rPr>
            <m:sty m:val="p"/>
          </m:rPr>
          <w:rPr>
            <w:rFonts w:ascii="Cambria Math" w:hAnsi="Cambria Math"/>
          </w:rPr>
          <m:t>+</m:t>
        </m:r>
        <m:r>
          <m:rPr>
            <m:sty m:val="b"/>
          </m:rPr>
          <w:rPr>
            <w:rFonts w:ascii="Cambria Math" w:hAnsi="Cambria Math"/>
          </w:rPr>
          <m:t>2</m:t>
        </m:r>
        <m:r>
          <m:rPr>
            <m:sty m:val="p"/>
          </m:rPr>
          <w:rPr>
            <w:rFonts w:ascii="Cambria Math" w:hAnsi="Cambria Math" w:cs="Cambria Math"/>
          </w:rPr>
          <m:t>∆</m:t>
        </m:r>
        <m:r>
          <m:rPr>
            <m:sty m:val="bi"/>
          </m:rPr>
          <w:rPr>
            <w:rFonts w:ascii="Cambria Math" w:hAnsi="Cambria Math" w:hint="eastAsia"/>
          </w:rPr>
          <m:t>x</m:t>
        </m:r>
      </m:oMath>
      <w:r>
        <w:rPr>
          <w:rFonts w:hint="eastAsia"/>
        </w:rPr>
        <w:t>和</w:t>
      </w:r>
      <m:oMath>
        <m:r>
          <m:rPr>
            <m:sty m:val="bi"/>
          </m:rPr>
          <w:rPr>
            <w:rFonts w:ascii="Cambria Math" w:hAnsi="Cambria Math"/>
          </w:rPr>
          <m:t>x</m:t>
        </m:r>
        <m:r>
          <m:rPr>
            <m:sty m:val="p"/>
          </m:rPr>
          <w:rPr>
            <w:rFonts w:ascii="Cambria Math" w:hAnsi="Cambria Math"/>
          </w:rPr>
          <m:t>-</m:t>
        </m:r>
        <m:r>
          <m:rPr>
            <m:sty m:val="b"/>
          </m:rPr>
          <w:rPr>
            <w:rFonts w:ascii="Cambria Math" w:hAnsi="Cambria Math"/>
          </w:rPr>
          <m:t>2</m:t>
        </m:r>
        <m:r>
          <m:rPr>
            <m:sty m:val="p"/>
          </m:rPr>
          <w:rPr>
            <w:rFonts w:ascii="Cambria Math" w:hAnsi="Cambria Math" w:cs="Cambria Math"/>
          </w:rPr>
          <m:t>∆</m:t>
        </m:r>
        <m:r>
          <m:rPr>
            <m:sty m:val="bi"/>
          </m:rPr>
          <w:rPr>
            <w:rFonts w:ascii="Cambria Math" w:hAnsi="Cambria Math" w:hint="eastAsia"/>
          </w:rPr>
          <m:t>x</m:t>
        </m:r>
      </m:oMath>
      <w:r>
        <w:rPr>
          <w:rFonts w:hint="eastAsia"/>
        </w:rPr>
        <w:t>处的函数值，并对它们进行泰勒级数展开：</w:t>
      </w:r>
    </w:p>
    <w:p w14:paraId="61B2B20A" w14:textId="77777777" w:rsidR="00B44408" w:rsidRDefault="00000000">
      <w:pPr>
        <w:spacing w:line="360" w:lineRule="auto"/>
        <w:ind w:firstLineChars="0" w:firstLine="0"/>
      </w:pPr>
      <w:r>
        <w:rPr>
          <w:rFonts w:hint="eastAsia"/>
        </w:rPr>
        <w:t>对于</w:t>
      </w:r>
      <m:oMath>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r>
              <m:rPr>
                <m:sty m:val="b"/>
              </m:rPr>
              <w:rPr>
                <w:rFonts w:ascii="Cambria Math" w:hAnsi="Cambria Math"/>
              </w:rPr>
              <m:t>2</m:t>
            </m:r>
            <m:r>
              <m:rPr>
                <m:sty m:val="p"/>
              </m:rPr>
              <w:rPr>
                <w:rFonts w:ascii="Cambria Math" w:hAnsi="Cambria Math" w:cs="Cambria Math"/>
              </w:rPr>
              <m:t>∆</m:t>
            </m:r>
            <m:r>
              <m:rPr>
                <m:sty m:val="bi"/>
              </m:rPr>
              <w:rPr>
                <w:rFonts w:ascii="Cambria Math" w:hAnsi="Cambria Math" w:hint="eastAsia"/>
              </w:rPr>
              <m:t>x</m:t>
            </m:r>
          </m:e>
        </m:d>
      </m:oMath>
      <w:r>
        <w:rPr>
          <w:rFonts w:hint="eastAsia"/>
        </w:rPr>
        <w:t>有：</w:t>
      </w:r>
    </w:p>
    <w:p w14:paraId="1F650965" w14:textId="77777777" w:rsidR="00B44408" w:rsidRDefault="00000000">
      <w:pPr>
        <w:pStyle w:val="af6"/>
        <w:rPr>
          <w:rFonts w:hint="default"/>
        </w:rPr>
      </w:pPr>
      <w:r>
        <w:tab/>
      </w:r>
      <m:oMath>
        <m:r>
          <m:rPr>
            <m:sty m:val="p"/>
          </m:rPr>
          <w:rPr>
            <w:rFonts w:ascii="Cambria Math" w:hAnsi="Cambria Math"/>
          </w:rPr>
          <m:t>f</m:t>
        </m:r>
        <m:d>
          <m:dPr>
            <m:ctrlPr>
              <w:rPr>
                <w:rFonts w:ascii="Cambria Math" w:hAnsi="Cambria Math"/>
              </w:rPr>
            </m:ctrlPr>
          </m:dPr>
          <m:e>
            <m:r>
              <m:rPr>
                <m:sty m:val="p"/>
              </m:rPr>
              <w:rPr>
                <w:rFonts w:ascii="Cambria Math" w:hAnsi="Cambria Math"/>
              </w:rPr>
              <m:t>x+2</m:t>
            </m:r>
            <m:r>
              <m:rPr>
                <m:sty m:val="p"/>
              </m:rPr>
              <w:rPr>
                <w:rFonts w:ascii="微软雅黑" w:eastAsia="微软雅黑" w:hAnsi="微软雅黑" w:cs="微软雅黑"/>
              </w:rPr>
              <m:t>∆</m:t>
            </m:r>
            <m:r>
              <m:rPr>
                <m:sty m:val="p"/>
              </m:rPr>
              <w:rPr>
                <w:rFonts w:ascii="Cambria Math" w:hAnsi="Cambria Math"/>
              </w:rPr>
              <m:t>x</m:t>
            </m:r>
          </m:e>
        </m:d>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2f</m:t>
            </m:r>
          </m:e>
          <m:sup>
            <m:r>
              <m:rPr>
                <m:sty m:val="p"/>
              </m:rPr>
              <w:rPr>
                <w:rFonts w:ascii="Cambria Math" w:hAnsi="Cambria Math"/>
              </w:rPr>
              <m:t>1</m:t>
            </m:r>
          </m:sup>
        </m:sSup>
        <m:r>
          <m:rPr>
            <m:sty m:val="p"/>
          </m:rPr>
          <w:rPr>
            <w:rFonts w:ascii="Cambria Math" w:hAnsi="Cambria Math"/>
          </w:rPr>
          <m:t>(x)</m:t>
        </m:r>
        <m:r>
          <m:rPr>
            <m:sty m:val="p"/>
          </m:rPr>
          <w:rPr>
            <w:rFonts w:ascii="MS Gothic" w:eastAsia="MS Gothic" w:hAnsi="MS Gothic" w:cs="MS Gothic"/>
          </w:rPr>
          <m:t>*</m:t>
        </m:r>
        <m:r>
          <m:rPr>
            <m:sty m:val="p"/>
          </m:rPr>
          <w:rPr>
            <w:rFonts w:ascii="微软雅黑" w:eastAsia="微软雅黑" w:hAnsi="微软雅黑" w:cs="微软雅黑"/>
          </w:rPr>
          <m:t>∆</m:t>
        </m:r>
        <m:r>
          <m:rPr>
            <m:sty m:val="p"/>
          </m:rPr>
          <w:rPr>
            <w:rFonts w:ascii="Cambria Math" w:hAnsi="Cambria Math"/>
          </w:rPr>
          <m:t>x+</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2</m:t>
                </m:r>
              </m:sup>
            </m:sSup>
            <m:r>
              <m:rPr>
                <m:sty m:val="p"/>
              </m:rPr>
              <w:rPr>
                <w:rFonts w:ascii="Cambria Math" w:hAnsi="Cambria Math"/>
              </w:rPr>
              <m:t>(x)</m:t>
            </m:r>
          </m:num>
          <m:den>
            <m:r>
              <m:rPr>
                <m:sty m:val="p"/>
              </m:rPr>
              <w:rPr>
                <w:rFonts w:ascii="Cambria Math" w:hAnsi="Cambria Math"/>
              </w:rPr>
              <m:t>2!</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w:br/>
        </m:r>
      </m:oMath>
      <w:r>
        <w:tab/>
      </w:r>
      <m:oMath>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3</m:t>
                </m:r>
              </m:sup>
            </m:sSup>
            <m:r>
              <m:rPr>
                <m:sty m:val="p"/>
              </m:rPr>
              <w:rPr>
                <w:rFonts w:ascii="Cambria Math" w:hAnsi="Cambria Math"/>
              </w:rPr>
              <m:t>(x)</m:t>
            </m:r>
          </m:num>
          <m:den>
            <m:r>
              <m:rPr>
                <m:sty m:val="p"/>
              </m:rPr>
              <w:rPr>
                <w:rFonts w:ascii="Cambria Math" w:hAnsi="Cambria Math"/>
              </w:rPr>
              <m:t>3!</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16</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3</m:t>
                </m:r>
              </m:sub>
            </m:sSub>
            <m:r>
              <m:rPr>
                <m:sty m:val="p"/>
              </m:rPr>
              <w:rPr>
                <w:rFonts w:ascii="Cambria Math" w:hAnsi="Cambria Math"/>
              </w:rPr>
              <m:t>)</m:t>
            </m:r>
          </m:num>
          <m:den>
            <m:r>
              <m:rPr>
                <m:sty m:val="p"/>
              </m:rPr>
              <w:rPr>
                <w:rFonts w:ascii="Cambria Math" w:hAnsi="Cambria Math"/>
              </w:rPr>
              <m:t>4!</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4</m:t>
            </m:r>
          </m:sup>
        </m:sSup>
      </m:oMath>
      <w:r>
        <w:tab/>
        <w:t>(</w:t>
      </w:r>
      <w:r>
        <w:rPr>
          <w:rFonts w:hint="default"/>
        </w:rPr>
        <w:t>4</w:t>
      </w:r>
      <w:r>
        <w:t>.</w:t>
      </w:r>
      <w:r>
        <w:rPr>
          <w:rFonts w:hint="default"/>
        </w:rPr>
        <w:t>9</w:t>
      </w:r>
      <w:r>
        <w:t>)</w:t>
      </w:r>
    </w:p>
    <w:p w14:paraId="0226206B" w14:textId="77777777" w:rsidR="00B44408" w:rsidRDefault="00000000">
      <w:pPr>
        <w:spacing w:line="360" w:lineRule="auto"/>
        <w:ind w:firstLineChars="0" w:firstLine="0"/>
      </w:pPr>
      <w:r>
        <w:rPr>
          <w:rFonts w:hint="eastAsia"/>
        </w:rPr>
        <w:t>对于</w:t>
      </w:r>
      <m:oMath>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r>
              <m:rPr>
                <m:sty m:val="b"/>
              </m:rPr>
              <w:rPr>
                <w:rFonts w:ascii="Cambria Math" w:hAnsi="Cambria Math"/>
              </w:rPr>
              <m:t>2</m:t>
            </m:r>
            <m:r>
              <m:rPr>
                <m:sty m:val="p"/>
              </m:rPr>
              <w:rPr>
                <w:rFonts w:ascii="Cambria Math" w:hAnsi="Cambria Math" w:cs="Cambria Math"/>
              </w:rPr>
              <m:t>∆</m:t>
            </m:r>
            <m:r>
              <m:rPr>
                <m:sty m:val="bi"/>
              </m:rPr>
              <w:rPr>
                <w:rFonts w:ascii="Cambria Math" w:hAnsi="Cambria Math" w:hint="eastAsia"/>
              </w:rPr>
              <m:t>x</m:t>
            </m:r>
          </m:e>
        </m:d>
      </m:oMath>
      <w:r>
        <w:rPr>
          <w:rFonts w:hint="eastAsia"/>
        </w:rPr>
        <w:t>有：</w:t>
      </w:r>
    </w:p>
    <w:p w14:paraId="0BB6493E" w14:textId="77777777" w:rsidR="00B44408" w:rsidRDefault="00000000">
      <w:pPr>
        <w:pStyle w:val="af6"/>
        <w:rPr>
          <w:rFonts w:hint="default"/>
        </w:rPr>
      </w:pPr>
      <w:r>
        <w:tab/>
      </w:r>
      <m:oMath>
        <m:r>
          <m:rPr>
            <m:sty m:val="p"/>
          </m:rPr>
          <w:rPr>
            <w:rFonts w:ascii="Cambria Math" w:hAnsi="Cambria Math"/>
          </w:rPr>
          <m:t>f</m:t>
        </m:r>
        <m:d>
          <m:dPr>
            <m:ctrlPr>
              <w:rPr>
                <w:rFonts w:ascii="Cambria Math" w:hAnsi="Cambria Math"/>
              </w:rPr>
            </m:ctrlPr>
          </m:dPr>
          <m:e>
            <m:r>
              <m:rPr>
                <m:sty m:val="p"/>
              </m:rPr>
              <w:rPr>
                <w:rFonts w:ascii="Cambria Math" w:hAnsi="Cambria Math"/>
              </w:rPr>
              <m:t>x</m:t>
            </m:r>
            <m:r>
              <m:rPr>
                <m:sty m:val="p"/>
              </m:rPr>
              <w:rPr>
                <w:rFonts w:ascii="微软雅黑" w:eastAsia="微软雅黑" w:hAnsi="微软雅黑" w:cs="微软雅黑"/>
              </w:rPr>
              <m:t>-</m:t>
            </m:r>
            <m:r>
              <m:rPr>
                <m:sty m:val="p"/>
              </m:rPr>
              <w:rPr>
                <w:rFonts w:ascii="Cambria Math" w:hAnsi="Cambria Math"/>
              </w:rPr>
              <m:t>2</m:t>
            </m:r>
            <m:r>
              <m:rPr>
                <m:sty m:val="p"/>
              </m:rPr>
              <w:rPr>
                <w:rFonts w:ascii="微软雅黑" w:eastAsia="微软雅黑" w:hAnsi="微软雅黑" w:cs="微软雅黑"/>
              </w:rPr>
              <m:t>∆</m:t>
            </m:r>
            <m:r>
              <m:rPr>
                <m:sty m:val="p"/>
              </m:rPr>
              <w:rPr>
                <w:rFonts w:ascii="Cambria Math" w:hAnsi="Cambria Math"/>
              </w:rPr>
              <m:t>x</m:t>
            </m:r>
          </m:e>
        </m:d>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微软雅黑" w:eastAsia="微软雅黑" w:hAnsi="微软雅黑" w:cs="微软雅黑"/>
          </w:rPr>
          <m:t>-</m:t>
        </m:r>
        <m:r>
          <m:rPr>
            <m:sty m:val="p"/>
          </m:rPr>
          <w:rPr>
            <w:rFonts w:ascii="Cambria Math" w:hAnsi="Cambria Math"/>
          </w:rPr>
          <m:t>2</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r>
          <m:rPr>
            <m:sty m:val="p"/>
          </m:rPr>
          <w:rPr>
            <w:rFonts w:ascii="Cambria Math" w:hAnsi="Cambria Math"/>
          </w:rPr>
          <m:t>(x)</m:t>
        </m:r>
        <m:r>
          <m:rPr>
            <m:sty m:val="p"/>
          </m:rPr>
          <w:rPr>
            <w:rFonts w:ascii="MS Gothic" w:eastAsia="MS Gothic" w:hAnsi="MS Gothic" w:cs="MS Gothic"/>
          </w:rPr>
          <m:t>*</m:t>
        </m:r>
        <m:r>
          <m:rPr>
            <m:sty m:val="p"/>
          </m:rPr>
          <w:rPr>
            <w:rFonts w:ascii="微软雅黑" w:eastAsia="微软雅黑" w:hAnsi="微软雅黑" w:cs="微软雅黑"/>
          </w:rPr>
          <m:t>∆</m:t>
        </m:r>
        <m:r>
          <m:rPr>
            <m:sty m:val="p"/>
          </m:rPr>
          <w:rPr>
            <w:rFonts w:ascii="Cambria Math" w:hAnsi="Cambria Math"/>
          </w:rPr>
          <m:t>x+</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2</m:t>
                </m:r>
              </m:sup>
            </m:sSup>
            <m:r>
              <m:rPr>
                <m:sty m:val="p"/>
              </m:rPr>
              <w:rPr>
                <w:rFonts w:ascii="Cambria Math" w:hAnsi="Cambria Math"/>
              </w:rPr>
              <m:t>(x)</m:t>
            </m:r>
          </m:num>
          <m:den>
            <m:r>
              <m:rPr>
                <m:sty m:val="p"/>
              </m:rPr>
              <w:rPr>
                <w:rFonts w:ascii="Cambria Math" w:hAnsi="Cambria Math"/>
              </w:rPr>
              <m:t>2!</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2</m:t>
            </m:r>
          </m:sup>
        </m:sSup>
        <m:r>
          <m:rPr>
            <m:sty m:val="p"/>
          </m:rPr>
          <w:rPr>
            <w:rFonts w:ascii="微软雅黑" w:eastAsia="微软雅黑" w:hAnsi="微软雅黑" w:cs="微软雅黑"/>
          </w:rPr>
          <m:t>-</m:t>
        </m:r>
      </m:oMath>
    </w:p>
    <w:p w14:paraId="6B2494FB" w14:textId="77777777" w:rsidR="00B44408" w:rsidRDefault="00000000">
      <w:pPr>
        <w:pStyle w:val="af6"/>
        <w:rPr>
          <w:rFonts w:hint="default"/>
        </w:rPr>
      </w:pPr>
      <w:r>
        <w:tab/>
      </w:r>
      <m:oMath>
        <m:r>
          <m:rPr>
            <m:sty m:val="p"/>
          </m:rPr>
          <w:rPr>
            <w:rFonts w:ascii="Cambria Math" w:hAnsi="Cambria Math" w:hint="default"/>
          </w:rPr>
          <m:t xml:space="preserve"> </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3</m:t>
                </m:r>
              </m:sup>
            </m:sSup>
            <m:r>
              <m:rPr>
                <m:sty m:val="p"/>
              </m:rPr>
              <w:rPr>
                <w:rFonts w:ascii="Cambria Math" w:hAnsi="Cambria Math"/>
              </w:rPr>
              <m:t>(x)</m:t>
            </m:r>
          </m:num>
          <m:den>
            <m:r>
              <m:rPr>
                <m:sty m:val="p"/>
              </m:rPr>
              <w:rPr>
                <w:rFonts w:ascii="Cambria Math" w:hAnsi="Cambria Math"/>
              </w:rPr>
              <m:t>3!</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16</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ξ</m:t>
                </m:r>
              </m:e>
              <m:sub>
                <m:r>
                  <m:rPr>
                    <m:sty m:val="p"/>
                  </m:rPr>
                  <w:rPr>
                    <w:rFonts w:ascii="Cambria Math" w:hAnsi="Cambria Math"/>
                  </w:rPr>
                  <m:t>4</m:t>
                </m:r>
              </m:sub>
            </m:sSub>
            <m:r>
              <m:rPr>
                <m:sty m:val="p"/>
              </m:rPr>
              <w:rPr>
                <w:rFonts w:ascii="Cambria Math" w:hAnsi="Cambria Math"/>
              </w:rPr>
              <m:t>)</m:t>
            </m:r>
          </m:num>
          <m:den>
            <m:r>
              <m:rPr>
                <m:sty m:val="p"/>
              </m:rPr>
              <w:rPr>
                <w:rFonts w:ascii="Cambria Math" w:hAnsi="Cambria Math"/>
              </w:rPr>
              <m:t>4!</m:t>
            </m:r>
          </m:den>
        </m:f>
        <m:r>
          <m:rPr>
            <m:sty m:val="p"/>
          </m:rPr>
          <w:rPr>
            <w:rFonts w:ascii="MS Gothic" w:eastAsia="MS Gothic" w:hAnsi="MS Gothic" w:cs="MS Gothic"/>
          </w:rPr>
          <m:t>*</m:t>
        </m:r>
        <m:sSup>
          <m:sSupPr>
            <m:ctrlPr>
              <w:rPr>
                <w:rFonts w:ascii="Cambria Math" w:hAnsi="Cambria Math"/>
              </w:rPr>
            </m:ctrlPr>
          </m:sSupPr>
          <m:e>
            <m:r>
              <m:rPr>
                <m:sty m:val="p"/>
              </m:rPr>
              <w:rPr>
                <w:rFonts w:ascii="Cambria Math" w:hAnsi="Cambria Math"/>
              </w:rPr>
              <m:t>(</m:t>
            </m:r>
            <m:r>
              <m:rPr>
                <m:sty m:val="p"/>
              </m:rPr>
              <w:rPr>
                <w:rFonts w:ascii="微软雅黑" w:eastAsia="微软雅黑" w:hAnsi="微软雅黑" w:cs="微软雅黑"/>
              </w:rPr>
              <m:t>∆</m:t>
            </m:r>
            <m:r>
              <m:rPr>
                <m:sty m:val="p"/>
              </m:rPr>
              <w:rPr>
                <w:rFonts w:ascii="Cambria Math" w:hAnsi="Cambria Math"/>
              </w:rPr>
              <m:t>x)</m:t>
            </m:r>
          </m:e>
          <m:sup>
            <m:r>
              <m:rPr>
                <m:sty m:val="p"/>
              </m:rPr>
              <w:rPr>
                <w:rFonts w:ascii="Cambria Math" w:hAnsi="Cambria Math"/>
              </w:rPr>
              <m:t>4</m:t>
            </m:r>
          </m:sup>
        </m:sSup>
      </m:oMath>
      <w:r>
        <w:tab/>
        <w:t>(</w:t>
      </w:r>
      <w:r>
        <w:rPr>
          <w:rFonts w:hint="default"/>
        </w:rPr>
        <w:t>4</w:t>
      </w:r>
      <w:r>
        <w:t>.</w:t>
      </w:r>
      <w:r>
        <w:rPr>
          <w:rFonts w:hint="default"/>
        </w:rPr>
        <w:t>10</w:t>
      </w:r>
      <w:r>
        <w:t>)</w:t>
      </w:r>
    </w:p>
    <w:p w14:paraId="757460A0" w14:textId="77777777" w:rsidR="00B44408" w:rsidRDefault="00000000">
      <w:pPr>
        <w:spacing w:line="360" w:lineRule="auto"/>
        <w:ind w:firstLineChars="0" w:firstLine="0"/>
      </w:pPr>
      <w:r>
        <w:rPr>
          <w:rFonts w:hint="eastAsia"/>
        </w:rPr>
        <w:t>将</w:t>
      </w:r>
      <m:oMath>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r>
              <m:rPr>
                <m:sty m:val="p"/>
              </m:rPr>
              <w:rPr>
                <w:rFonts w:ascii="Cambria Math" w:hAnsi="Cambria Math" w:cs="Cambria Math"/>
              </w:rPr>
              <m:t>∆</m:t>
            </m:r>
            <m:r>
              <m:rPr>
                <m:sty m:val="bi"/>
              </m:rPr>
              <w:rPr>
                <w:rFonts w:ascii="Cambria Math" w:hAnsi="Cambria Math" w:hint="eastAsia"/>
              </w:rPr>
              <m:t>x</m:t>
            </m:r>
          </m:e>
        </m:d>
      </m:oMath>
      <w:r>
        <w:rPr>
          <w:rFonts w:hint="eastAsia"/>
        </w:rPr>
        <w:t>和</w:t>
      </w:r>
      <m:oMath>
        <m:r>
          <w:rPr>
            <w:rFonts w:ascii="Cambria Math" w:hAnsi="Cambria Math"/>
          </w:rPr>
          <m:t>f</m:t>
        </m:r>
        <m:d>
          <m:dPr>
            <m:ctrlPr>
              <w:rPr>
                <w:rFonts w:ascii="Cambria Math" w:hAnsi="Cambria Math"/>
              </w:rPr>
            </m:ctrlPr>
          </m:dPr>
          <m:e>
            <m:r>
              <m:rPr>
                <m:sty m:val="bi"/>
              </m:rPr>
              <w:rPr>
                <w:rFonts w:ascii="Cambria Math" w:hAnsi="Cambria Math"/>
              </w:rPr>
              <m:t>x</m:t>
            </m:r>
            <m:r>
              <m:rPr>
                <m:sty m:val="p"/>
              </m:rPr>
              <w:rPr>
                <w:rFonts w:ascii="Cambria Math" w:hAnsi="Cambria Math"/>
              </w:rPr>
              <m:t>-</m:t>
            </m:r>
            <m:r>
              <m:rPr>
                <m:sty m:val="p"/>
              </m:rPr>
              <w:rPr>
                <w:rFonts w:ascii="Cambria Math" w:hAnsi="Cambria Math" w:cs="Cambria Math"/>
              </w:rPr>
              <m:t>∆</m:t>
            </m:r>
            <m:r>
              <m:rPr>
                <m:sty m:val="bi"/>
              </m:rPr>
              <w:rPr>
                <w:rFonts w:ascii="Cambria Math" w:hAnsi="Cambria Math" w:hint="eastAsia"/>
              </w:rPr>
              <m:t>x</m:t>
            </m:r>
          </m:e>
        </m:d>
      </m:oMath>
      <w:r>
        <w:rPr>
          <w:rFonts w:hint="eastAsia"/>
        </w:rPr>
        <w:t>的展开式相减，可以消除</w:t>
      </w:r>
      <m:oMath>
        <m:r>
          <w:rPr>
            <w:rFonts w:ascii="Cambria Math" w:hAnsi="Cambria Math"/>
          </w:rPr>
          <m:t>f</m:t>
        </m:r>
        <m:d>
          <m:dPr>
            <m:ctrlPr>
              <w:rPr>
                <w:rFonts w:ascii="Cambria Math" w:hAnsi="Cambria Math"/>
              </w:rPr>
            </m:ctrlPr>
          </m:dPr>
          <m:e>
            <m:r>
              <m:rPr>
                <m:sty m:val="bi"/>
              </m:rPr>
              <w:rPr>
                <w:rFonts w:ascii="Cambria Math" w:hAnsi="Cambria Math"/>
              </w:rPr>
              <m:t>x</m:t>
            </m:r>
          </m:e>
        </m:d>
      </m:oMath>
      <w:r>
        <w:rPr>
          <w:rFonts w:hint="eastAsia"/>
        </w:rPr>
        <w:t>和所有偶数阶导数的项。</w:t>
      </w:r>
    </w:p>
    <w:p w14:paraId="0CABC9FF" w14:textId="77777777" w:rsidR="00B44408" w:rsidRDefault="00000000">
      <w:pPr>
        <w:spacing w:line="360" w:lineRule="auto"/>
        <w:ind w:firstLineChars="0" w:firstLine="0"/>
      </w:pPr>
      <w:r>
        <w:rPr>
          <w:rFonts w:hint="eastAsia"/>
        </w:rPr>
        <w:t>再对上面的展开式进行组合，可以得到</w:t>
      </w:r>
    </w:p>
    <w:p w14:paraId="3570F675" w14:textId="77777777" w:rsidR="00B44408" w:rsidRDefault="00000000">
      <w:pPr>
        <w:pStyle w:val="af6"/>
        <w:rPr>
          <w:rFonts w:ascii="微软雅黑" w:eastAsia="微软雅黑" w:hAnsi="微软雅黑" w:cs="微软雅黑" w:hint="default"/>
        </w:rPr>
      </w:pPr>
      <m:oMathPara>
        <m:oMath>
          <m:r>
            <m:rPr>
              <m:sty m:val="p"/>
            </m:rPr>
            <w:rPr>
              <w:rFonts w:ascii="Cambria Math" w:eastAsia="微软雅黑" w:hAnsi="Cambria Math" w:cs="微软雅黑"/>
            </w:rPr>
            <m:t>12</m:t>
          </m:r>
          <m:sSup>
            <m:sSupPr>
              <m:ctrlPr>
                <w:rPr>
                  <w:rFonts w:ascii="Cambria Math" w:eastAsia="微软雅黑" w:hAnsi="Cambria Math" w:cs="微软雅黑"/>
                </w:rPr>
              </m:ctrlPr>
            </m:sSupPr>
            <m:e>
              <m:r>
                <m:rPr>
                  <m:sty m:val="p"/>
                </m:rPr>
                <w:rPr>
                  <w:rFonts w:ascii="Cambria Math" w:eastAsia="微软雅黑" w:hAnsi="Cambria Math" w:cs="微软雅黑"/>
                </w:rPr>
                <m:t>f</m:t>
              </m:r>
            </m:e>
            <m:sup>
              <m:r>
                <m:rPr>
                  <m:sty m:val="p"/>
                </m:rPr>
                <w:rPr>
                  <w:rFonts w:ascii="Cambria Math" w:eastAsia="微软雅黑" w:hAnsi="Cambria Math" w:cs="微软雅黑"/>
                </w:rPr>
                <m:t>1</m:t>
              </m:r>
            </m:sup>
          </m:sSup>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x+O</m:t>
          </m:r>
          <m:d>
            <m:dPr>
              <m:ctrlPr>
                <w:rPr>
                  <w:rFonts w:ascii="Cambria Math" w:eastAsia="微软雅黑" w:hAnsi="Cambria Math" w:cs="微软雅黑"/>
                </w:rPr>
              </m:ctrlPr>
            </m:dPr>
            <m:e>
              <m:sSup>
                <m:sSupPr>
                  <m:ctrlPr>
                    <w:rPr>
                      <w:rFonts w:ascii="Cambria Math" w:eastAsia="微软雅黑" w:hAnsi="Cambria Math" w:cs="微软雅黑"/>
                    </w:rPr>
                  </m:ctrlPr>
                </m:sSupPr>
                <m:e>
                  <m:r>
                    <m:rPr>
                      <m:sty m:val="p"/>
                    </m:rPr>
                    <w:rPr>
                      <w:rFonts w:ascii="Cambria Math" w:eastAsia="微软雅黑" w:hAnsi="Cambria Math" w:cs="微软雅黑"/>
                    </w:rPr>
                    <m:t>(</m:t>
                  </m:r>
                  <m:r>
                    <m:rPr>
                      <m:sty m:val="p"/>
                    </m:rPr>
                    <w:rPr>
                      <w:rFonts w:ascii="微软雅黑" w:eastAsia="微软雅黑" w:hAnsi="微软雅黑" w:cs="微软雅黑"/>
                    </w:rPr>
                    <m:t>∆</m:t>
                  </m:r>
                  <m:r>
                    <m:rPr>
                      <m:sty m:val="p"/>
                    </m:rPr>
                    <w:rPr>
                      <w:rFonts w:ascii="Cambria Math" w:eastAsia="微软雅黑" w:hAnsi="Cambria Math" w:cs="微软雅黑"/>
                    </w:rPr>
                    <m:t>x)</m:t>
                  </m:r>
                </m:e>
                <m:sup>
                  <m:r>
                    <m:rPr>
                      <m:sty m:val="p"/>
                    </m:rPr>
                    <w:rPr>
                      <w:rFonts w:ascii="Cambria Math" w:eastAsia="微软雅黑" w:hAnsi="Cambria Math" w:cs="微软雅黑"/>
                    </w:rPr>
                    <m:t>5</m:t>
                  </m:r>
                </m:sup>
              </m:sSup>
            </m:e>
          </m:d>
          <m:r>
            <m:rPr>
              <m:sty m:val="p"/>
            </m:rPr>
            <w:rPr>
              <w:rFonts w:ascii="Cambria Math" w:eastAsia="微软雅黑" w:hAnsi="Cambria Math" w:cs="微软雅黑" w:hint="default"/>
            </w:rPr>
            <m:t>=</m:t>
          </m:r>
          <m:r>
            <m:rPr>
              <m:sty m:val="p"/>
            </m:rPr>
            <w:rPr>
              <w:rFonts w:ascii="Cambria Math" w:eastAsia="微软雅黑" w:hAnsi="Cambria Math" w:cs="微软雅黑"/>
            </w:rPr>
            <m:t>f</m:t>
          </m:r>
          <m:d>
            <m:dPr>
              <m:ctrlPr>
                <w:rPr>
                  <w:rFonts w:ascii="Cambria Math" w:eastAsia="微软雅黑" w:hAnsi="Cambria Math" w:cs="微软雅黑"/>
                </w:rPr>
              </m:ctrlPr>
            </m:dPr>
            <m:e>
              <m:r>
                <m:rPr>
                  <m:sty m:val="p"/>
                </m:rPr>
                <w:rPr>
                  <w:rFonts w:ascii="Cambria Math" w:eastAsia="微软雅黑" w:hAnsi="Cambria Math" w:cs="微软雅黑"/>
                </w:rPr>
                <m:t>x+2</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Cambria Math" w:eastAsia="微软雅黑" w:hAnsi="Cambria Math" w:cs="微软雅黑"/>
            </w:rPr>
            <m:t>+8f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x</m:t>
              </m:r>
            </m:e>
          </m:d>
        </m:oMath>
      </m:oMathPara>
    </w:p>
    <w:p w14:paraId="49ABB088" w14:textId="77777777" w:rsidR="00B44408" w:rsidRDefault="00000000">
      <w:pPr>
        <w:pStyle w:val="af6"/>
        <w:rPr>
          <w:rFonts w:hint="default"/>
        </w:rPr>
      </w:pPr>
      <w:r>
        <w:rPr>
          <w:rFonts w:ascii="微软雅黑" w:eastAsia="微软雅黑" w:hAnsi="微软雅黑" w:cs="微软雅黑"/>
        </w:rPr>
        <w:tab/>
      </w:r>
      <m:oMath>
        <m:r>
          <m:rPr>
            <m:sty m:val="p"/>
          </m:rPr>
          <w:rPr>
            <w:rFonts w:ascii="Cambria Math" w:eastAsia="微软雅黑" w:hAnsi="Cambria Math" w:cs="微软雅黑" w:hint="default"/>
          </w:rPr>
          <m:t xml:space="preserve">                                                                 </m:t>
        </m:r>
        <m:r>
          <m:rPr>
            <m:sty m:val="p"/>
          </m:rPr>
          <w:rPr>
            <w:rFonts w:ascii="微软雅黑" w:eastAsia="微软雅黑" w:hAnsi="微软雅黑" w:cs="微软雅黑"/>
          </w:rPr>
          <m:t>-</m:t>
        </m:r>
        <m:r>
          <m:rPr>
            <m:sty m:val="p"/>
          </m:rPr>
          <w:rPr>
            <w:rFonts w:ascii="Cambria Math" w:eastAsia="微软雅黑" w:hAnsi="Cambria Math" w:cs="微软雅黑"/>
          </w:rPr>
          <m:t>8f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Cambria Math" w:eastAsia="微软雅黑" w:hAnsi="Cambria Math" w:cs="微软雅黑"/>
          </w:rPr>
          <m:t>+f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2</m:t>
            </m:r>
            <m:r>
              <m:rPr>
                <m:sty m:val="p"/>
              </m:rPr>
              <w:rPr>
                <w:rFonts w:ascii="微软雅黑" w:eastAsia="微软雅黑" w:hAnsi="微软雅黑" w:cs="微软雅黑"/>
              </w:rPr>
              <m:t>∆</m:t>
            </m:r>
            <m:r>
              <m:rPr>
                <m:sty m:val="p"/>
              </m:rPr>
              <w:rPr>
                <w:rFonts w:ascii="Cambria Math" w:eastAsia="微软雅黑" w:hAnsi="Cambria Math" w:cs="微软雅黑"/>
              </w:rPr>
              <m:t>x</m:t>
            </m:r>
          </m:e>
        </m:d>
      </m:oMath>
      <w:r>
        <w:tab/>
        <w:t>(</w:t>
      </w:r>
      <w:r>
        <w:rPr>
          <w:rFonts w:hint="default"/>
        </w:rPr>
        <w:t>4</w:t>
      </w:r>
      <w:r>
        <w:t>.</w:t>
      </w:r>
      <w:r>
        <w:rPr>
          <w:rFonts w:hint="default"/>
        </w:rPr>
        <w:t>11</w:t>
      </w:r>
      <w:r>
        <w:t>)</w:t>
      </w:r>
    </w:p>
    <w:p w14:paraId="5AA03CED" w14:textId="77777777" w:rsidR="00B44408" w:rsidRDefault="00000000">
      <w:pPr>
        <w:spacing w:line="360" w:lineRule="auto"/>
        <w:ind w:firstLineChars="0" w:firstLine="0"/>
      </w:pPr>
      <w:r>
        <w:rPr>
          <w:rFonts w:hint="eastAsia"/>
        </w:rPr>
        <w:t>从而可以得到一阶导数的四阶中心差分近似公式如下：</w:t>
      </w:r>
    </w:p>
    <w:p w14:paraId="504E4309" w14:textId="77777777" w:rsidR="00B44408" w:rsidRDefault="00000000">
      <w:pPr>
        <w:pStyle w:val="af6"/>
        <w:rPr>
          <w:rFonts w:hint="default"/>
        </w:rPr>
      </w:pPr>
      <w:r>
        <w:tab/>
      </w: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1</m:t>
            </m:r>
          </m:sup>
        </m:sSup>
        <m:r>
          <m:rPr>
            <m:sty m:val="p"/>
          </m:rPr>
          <w:rPr>
            <w:rFonts w:ascii="Cambria Math" w:hAnsi="Cambria Math"/>
          </w:rPr>
          <m:t>(x)</m:t>
        </m:r>
        <m:r>
          <m:rPr>
            <m:sty m:val="p"/>
          </m:rPr>
          <w:rPr>
            <w:rFonts w:ascii="Cambria Math" w:hAnsi="Cambria Math"/>
          </w:rPr>
          <m:t>≈</m:t>
        </m:r>
        <m:f>
          <m:fPr>
            <m:ctrlPr>
              <w:rPr>
                <w:rFonts w:ascii="Cambria Math" w:eastAsia="微软雅黑" w:hAnsi="Cambria Math" w:cs="微软雅黑"/>
              </w:rPr>
            </m:ctrlPr>
          </m:fPr>
          <m:num>
            <m:r>
              <m:rPr>
                <m:sty m:val="p"/>
              </m:rPr>
              <w:rPr>
                <w:rFonts w:ascii="微软雅黑" w:eastAsia="微软雅黑" w:hAnsi="微软雅黑" w:cs="微软雅黑"/>
              </w:rPr>
              <m:t>-</m:t>
            </m:r>
            <m:r>
              <m:rPr>
                <m:sty m:val="p"/>
              </m:rPr>
              <w:rPr>
                <w:rFonts w:ascii="Cambria Math" w:eastAsia="微软雅黑" w:hAnsi="Cambria Math" w:cs="微软雅黑"/>
              </w:rPr>
              <m:t>f</m:t>
            </m:r>
            <m:d>
              <m:dPr>
                <m:ctrlPr>
                  <w:rPr>
                    <w:rFonts w:ascii="Cambria Math" w:eastAsia="微软雅黑" w:hAnsi="Cambria Math" w:cs="微软雅黑"/>
                  </w:rPr>
                </m:ctrlPr>
              </m:dPr>
              <m:e>
                <m:r>
                  <m:rPr>
                    <m:sty m:val="p"/>
                  </m:rPr>
                  <w:rPr>
                    <w:rFonts w:ascii="Cambria Math" w:eastAsia="微软雅黑" w:hAnsi="Cambria Math" w:cs="微软雅黑"/>
                  </w:rPr>
                  <m:t>x+2</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Cambria Math" w:eastAsia="微软雅黑" w:hAnsi="Cambria Math" w:cs="微软雅黑"/>
              </w:rPr>
              <m:t>+8f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微软雅黑" w:eastAsia="微软雅黑" w:hAnsi="微软雅黑" w:cs="微软雅黑"/>
              </w:rPr>
              <m:t>-</m:t>
            </m:r>
            <m:r>
              <m:rPr>
                <m:sty m:val="p"/>
              </m:rPr>
              <w:rPr>
                <w:rFonts w:ascii="Cambria Math" w:eastAsia="微软雅黑" w:hAnsi="Cambria Math" w:cs="微软雅黑"/>
              </w:rPr>
              <m:t>8f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Cambria Math" w:eastAsia="微软雅黑" w:hAnsi="Cambria Math" w:cs="微软雅黑"/>
              </w:rPr>
              <m:t>+f</m:t>
            </m:r>
            <m:d>
              <m:dPr>
                <m:ctrlPr>
                  <w:rPr>
                    <w:rFonts w:ascii="Cambria Math" w:eastAsia="微软雅黑" w:hAnsi="Cambria Math" w:cs="微软雅黑"/>
                  </w:rPr>
                </m:ctrlPr>
              </m:dPr>
              <m:e>
                <m:r>
                  <m:rPr>
                    <m:sty m:val="p"/>
                  </m:rPr>
                  <w:rPr>
                    <w:rFonts w:ascii="Cambria Math" w:eastAsia="微软雅黑" w:hAnsi="Cambria Math" w:cs="微软雅黑"/>
                  </w:rPr>
                  <m:t>x</m:t>
                </m:r>
                <m:r>
                  <m:rPr>
                    <m:sty m:val="p"/>
                  </m:rPr>
                  <w:rPr>
                    <w:rFonts w:ascii="微软雅黑" w:eastAsia="微软雅黑" w:hAnsi="微软雅黑" w:cs="微软雅黑"/>
                  </w:rPr>
                  <m:t>-</m:t>
                </m:r>
                <m:r>
                  <m:rPr>
                    <m:sty m:val="p"/>
                  </m:rPr>
                  <w:rPr>
                    <w:rFonts w:ascii="Cambria Math" w:eastAsia="微软雅黑" w:hAnsi="Cambria Math" w:cs="微软雅黑"/>
                  </w:rPr>
                  <m:t>2</m:t>
                </m:r>
                <m:r>
                  <m:rPr>
                    <m:sty m:val="p"/>
                  </m:rPr>
                  <w:rPr>
                    <w:rFonts w:ascii="微软雅黑" w:eastAsia="微软雅黑" w:hAnsi="微软雅黑" w:cs="微软雅黑"/>
                  </w:rPr>
                  <m:t>∆</m:t>
                </m:r>
                <m:r>
                  <m:rPr>
                    <m:sty m:val="p"/>
                  </m:rPr>
                  <w:rPr>
                    <w:rFonts w:ascii="Cambria Math" w:eastAsia="微软雅黑" w:hAnsi="Cambria Math" w:cs="微软雅黑"/>
                  </w:rPr>
                  <m:t>x</m:t>
                </m:r>
              </m:e>
            </m:d>
            <m:r>
              <m:rPr>
                <m:sty m:val="p"/>
              </m:rPr>
              <w:rPr>
                <w:rFonts w:ascii="Cambria Math" w:eastAsia="微软雅黑" w:hAnsi="Cambria Math" w:cs="微软雅黑"/>
              </w:rPr>
              <m:t>x</m:t>
            </m:r>
          </m:num>
          <m:den>
            <m:r>
              <m:rPr>
                <m:sty m:val="p"/>
              </m:rPr>
              <w:rPr>
                <w:rFonts w:ascii="Cambria Math" w:eastAsia="微软雅黑" w:hAnsi="Cambria Math" w:cs="微软雅黑"/>
              </w:rPr>
              <m:t>12</m:t>
            </m:r>
            <m:r>
              <m:rPr>
                <m:sty m:val="p"/>
              </m:rPr>
              <w:rPr>
                <w:rFonts w:ascii="微软雅黑" w:eastAsia="微软雅黑" w:hAnsi="微软雅黑" w:cs="微软雅黑"/>
              </w:rPr>
              <m:t>∆</m:t>
            </m:r>
            <m:r>
              <m:rPr>
                <m:sty m:val="p"/>
              </m:rPr>
              <w:rPr>
                <w:rFonts w:ascii="Cambria Math" w:eastAsia="微软雅黑" w:hAnsi="Cambria Math" w:cs="微软雅黑"/>
              </w:rPr>
              <m:t>x</m:t>
            </m:r>
          </m:den>
        </m:f>
      </m:oMath>
      <w:r>
        <w:tab/>
      </w:r>
      <w:r>
        <w:rPr>
          <w:rFonts w:hint="default"/>
        </w:rPr>
        <w:t>(4.12)</w:t>
      </w:r>
    </w:p>
    <w:p w14:paraId="656EA289" w14:textId="77777777" w:rsidR="00B44408" w:rsidRDefault="00000000">
      <w:pPr>
        <w:spacing w:line="360" w:lineRule="auto"/>
        <w:ind w:firstLineChars="0" w:firstLine="0"/>
      </w:pPr>
      <w:r>
        <w:rPr>
          <w:rFonts w:hint="eastAsia"/>
        </w:rPr>
        <w:t>通过这种方式，可以用较高的精度来近似函数在某点的一阶导数，在动力学发现过程中，可以根据已有的时间序列状态数据求出高精度的导数近似值。</w:t>
      </w:r>
    </w:p>
    <w:p w14:paraId="605E3BAF" w14:textId="77777777" w:rsidR="00B44408" w:rsidRDefault="00000000" w:rsidP="00E907E2">
      <w:pPr>
        <w:pStyle w:val="2"/>
      </w:pPr>
      <w:bookmarkStart w:id="666" w:name="_Toc165911708"/>
      <w:r>
        <w:rPr>
          <w:rFonts w:hint="eastAsia"/>
        </w:rPr>
        <w:lastRenderedPageBreak/>
        <w:t>4</w:t>
      </w:r>
      <w:r>
        <w:t>.</w:t>
      </w:r>
      <w:r>
        <w:rPr>
          <w:rFonts w:hint="eastAsia"/>
        </w:rPr>
        <w:t>4</w:t>
      </w:r>
      <w:r>
        <w:t xml:space="preserve">  </w:t>
      </w:r>
      <w:r>
        <w:rPr>
          <w:rFonts w:hint="eastAsia"/>
        </w:rPr>
        <w:t>不同策略因素对于动力学发现结果的影响</w:t>
      </w:r>
      <w:bookmarkEnd w:id="666"/>
    </w:p>
    <w:p w14:paraId="1A248138" w14:textId="77777777" w:rsidR="00B44408" w:rsidRDefault="00000000">
      <w:pPr>
        <w:spacing w:line="360" w:lineRule="auto"/>
        <w:ind w:firstLine="480"/>
      </w:pPr>
      <w:r>
        <w:rPr>
          <w:rFonts w:hint="eastAsia"/>
        </w:rPr>
        <w:t>本节分析了与数据相关的数据区间、采样方法、数据分布等因素，和与网络结构相关的节点数、拓扑结构，在不同方程，不同时间间隔等多个不同变量的条件下，对于模型发现的动力学的影响。</w:t>
      </w:r>
    </w:p>
    <w:p w14:paraId="057DF041" w14:textId="77777777" w:rsidR="00B44408" w:rsidRDefault="00000000" w:rsidP="00E907E2">
      <w:pPr>
        <w:pStyle w:val="3"/>
      </w:pPr>
      <w:bookmarkStart w:id="667" w:name="_Toc165911709"/>
      <w:r>
        <w:rPr>
          <w:rFonts w:hint="eastAsia"/>
        </w:rPr>
        <w:t>4.4.1</w:t>
      </w:r>
      <w:r>
        <w:t xml:space="preserve"> </w:t>
      </w:r>
      <w:r>
        <w:rPr>
          <w:rFonts w:hint="eastAsia"/>
        </w:rPr>
        <w:t>时间区间</w:t>
      </w:r>
      <w:bookmarkEnd w:id="667"/>
    </w:p>
    <w:p w14:paraId="4B7695D9" w14:textId="77777777" w:rsidR="00B44408" w:rsidRDefault="00000000">
      <w:pPr>
        <w:spacing w:line="360" w:lineRule="auto"/>
        <w:ind w:firstLine="480"/>
      </w:pPr>
      <w:r>
        <w:rPr>
          <w:rFonts w:hint="eastAsia"/>
        </w:rPr>
        <w:t>在复杂网络上的动力学发现研究中，时间序列数据的选择对于揭示网络内部动力学机制至关重要。给定的时间序列区间不同，即不同时间段的数据输入，对于最后发现的动力学结果会产生显著影响。这种影响主要体现在动力学精确性、复杂性识别、以及动力学模型的泛化能力等方面</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_Ref127267680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[54]</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_Ref127271264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[55]</w:t>
      </w:r>
      <w:r>
        <w:rPr>
          <w:rFonts w:asciiTheme="minorEastAsia" w:hAnsiTheme="minorEastAsia"/>
          <w:sz w:val="18"/>
          <w:szCs w:val="18"/>
          <w:vertAlign w:val="superscript"/>
        </w:rPr>
        <w:fldChar w:fldCharType="end"/>
      </w:r>
      <w:r>
        <w:rPr>
          <w:rFonts w:hint="eastAsia"/>
        </w:rPr>
        <w:t>。</w:t>
      </w:r>
    </w:p>
    <w:p w14:paraId="1F5F946E" w14:textId="77777777" w:rsidR="00B44408" w:rsidRDefault="00000000">
      <w:pPr>
        <w:spacing w:line="360" w:lineRule="auto"/>
        <w:ind w:firstLine="480"/>
      </w:pPr>
      <w:r>
        <w:rPr>
          <w:rFonts w:hint="eastAsia"/>
        </w:rPr>
        <w:t>不同时间段的数据输入影响动力学精确性时间序列区间的选择应当充分捕捉到网络动力学的关键行为和特征。如果选择的时间序列区间过短，可能无法覆盖到网络动力学的所有重要行为，如周期性变化、突变事件或长期趋势等，导致学习到的动力学模型无法准确反映真实的网络动态。相反，过长的时间序列虽然能提供更全面的信息，但也可能包含冗余信息或噪声，增加模型学习的难度和不确定性，尤其是在数据质量不均匀的情况下。</w:t>
      </w:r>
    </w:p>
    <w:p w14:paraId="30CDF756" w14:textId="77777777" w:rsidR="00B44408" w:rsidRDefault="00000000">
      <w:pPr>
        <w:spacing w:line="360" w:lineRule="auto"/>
        <w:ind w:firstLine="480"/>
      </w:pPr>
      <w:r>
        <w:rPr>
          <w:rFonts w:ascii="Segoe UI" w:hAnsi="Segoe UI" w:cs="Segoe UI" w:hint="eastAsia"/>
          <w:color w:val="0D0D0D"/>
          <w:shd w:val="clear" w:color="auto" w:fill="FFFFFF"/>
        </w:rPr>
        <w:t>同时，</w:t>
      </w:r>
      <w:r>
        <w:rPr>
          <w:rFonts w:ascii="Segoe UI" w:hAnsi="Segoe UI" w:cs="Segoe UI"/>
          <w:color w:val="0D0D0D"/>
          <w:shd w:val="clear" w:color="auto" w:fill="FFFFFF"/>
        </w:rPr>
        <w:t>复杂网络的动力学行为可能因网络结构的异质性而表现出不同的复杂性。在某些时间段内，网络的动力学行为可能相对简单，易于通过神经网络或符号回归方法进行建模和识别。然而，在其他时间段，网络可能表现出更为复杂的动态行为，如多稳态、混沌或非线性相互作用等，这要求动力学发现方法具有更高的灵活性和复杂性处理能力。</w:t>
      </w:r>
    </w:p>
    <w:p w14:paraId="68965AA2" w14:textId="77777777" w:rsidR="00B44408" w:rsidRDefault="00000000">
      <w:pPr>
        <w:spacing w:line="360" w:lineRule="auto"/>
        <w:ind w:firstLine="480"/>
      </w:pPr>
      <w:r>
        <w:rPr>
          <w:rFonts w:hint="eastAsia"/>
        </w:rPr>
        <w:t>对于输入数据的数据区间实验，在热扩散和基因调控方程实验中，初始状态服从均匀分布，时间从</w:t>
      </w:r>
      <w:r>
        <w:rPr>
          <w:rFonts w:hint="eastAsia"/>
        </w:rPr>
        <w:t>0</w:t>
      </w:r>
      <w:r>
        <w:rPr>
          <w:rFonts w:hint="eastAsia"/>
        </w:rPr>
        <w:t>到</w:t>
      </w:r>
      <w:r>
        <w:rPr>
          <w:rFonts w:hint="eastAsia"/>
        </w:rPr>
        <w:t>5s</w:t>
      </w:r>
      <w:r>
        <w:rPr>
          <w:rFonts w:hint="eastAsia"/>
        </w:rPr>
        <w:t>，每</w:t>
      </w:r>
      <w:r>
        <w:rPr>
          <w:rFonts w:hint="eastAsia"/>
        </w:rPr>
        <w:t>0.01</w:t>
      </w:r>
      <w:r>
        <w:rPr>
          <w:rFonts w:hint="eastAsia"/>
        </w:rPr>
        <w:t>秒观察一次的时间序列，为了达到模拟真实数据的目的，本文根据现有研究方式采用的</w:t>
      </w:r>
      <w:r>
        <w:rPr>
          <w:rFonts w:hint="eastAsia"/>
        </w:rPr>
        <w:t>odeint</w:t>
      </w:r>
      <w:r>
        <w:rPr>
          <w:rFonts w:hint="eastAsia"/>
        </w:rPr>
        <w:t>对每一时刻的微分方程进行求解，分别在五种不同网络拓扑结构上生成仿真数据。对于物种相互作用方程实验，为了保证神经网络能在时间序列中学习到充分的动力学特征，需要给定细粒度的时间序列数据，也就是时间间隔更小的数据。所以在该实验中，初始状态服从均匀分布，时间为</w:t>
      </w:r>
      <w:r>
        <w:rPr>
          <w:rFonts w:hint="eastAsia"/>
        </w:rPr>
        <w:t>0</w:t>
      </w:r>
      <w:r>
        <w:rPr>
          <w:rFonts w:hint="eastAsia"/>
        </w:rPr>
        <w:t>到</w:t>
      </w:r>
      <w:r>
        <w:rPr>
          <w:rFonts w:hint="eastAsia"/>
        </w:rPr>
        <w:t>00.5s</w:t>
      </w:r>
      <w:r>
        <w:rPr>
          <w:rFonts w:hint="eastAsia"/>
        </w:rPr>
        <w:t>，每</w:t>
      </w:r>
      <w:r>
        <w:rPr>
          <w:rFonts w:hint="eastAsia"/>
        </w:rPr>
        <w:t>0.0001</w:t>
      </w:r>
      <w:r>
        <w:rPr>
          <w:rFonts w:hint="eastAsia"/>
        </w:rPr>
        <w:t>秒观察一次的时间序列。</w:t>
      </w:r>
    </w:p>
    <w:p w14:paraId="6B1FE220" w14:textId="77777777" w:rsidR="00B44408" w:rsidRDefault="00000000">
      <w:pPr>
        <w:spacing w:line="360" w:lineRule="auto"/>
        <w:ind w:firstLineChars="0" w:firstLine="0"/>
      </w:pPr>
      <w:r>
        <w:rPr>
          <w:rFonts w:hint="eastAsia"/>
          <w:noProof/>
        </w:rPr>
        <w:lastRenderedPageBreak/>
        <w:drawing>
          <wp:inline distT="0" distB="0" distL="114300" distR="114300" wp14:anchorId="358B9981" wp14:editId="478CBC5C">
            <wp:extent cx="5384165" cy="2019935"/>
            <wp:effectExtent l="0" t="0" r="6985" b="18415"/>
            <wp:docPr id="17" name="图片 17" descr="heat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eatstates"/>
                    <pic:cNvPicPr>
                      <a:picLocks noChangeAspect="1"/>
                    </pic:cNvPicPr>
                  </pic:nvPicPr>
                  <pic:blipFill>
                    <a:blip r:embed="rId37"/>
                    <a:stretch>
                      <a:fillRect/>
                    </a:stretch>
                  </pic:blipFill>
                  <pic:spPr>
                    <a:xfrm>
                      <a:off x="0" y="0"/>
                      <a:ext cx="5384165" cy="2019935"/>
                    </a:xfrm>
                    <a:prstGeom prst="rect">
                      <a:avLst/>
                    </a:prstGeom>
                  </pic:spPr>
                </pic:pic>
              </a:graphicData>
            </a:graphic>
          </wp:inline>
        </w:drawing>
      </w:r>
    </w:p>
    <w:p w14:paraId="4132C755" w14:textId="77777777" w:rsidR="00B44408" w:rsidRDefault="00000000">
      <w:pPr>
        <w:spacing w:line="360" w:lineRule="auto"/>
        <w:ind w:firstLine="480"/>
        <w:jc w:val="center"/>
      </w:pPr>
      <w:r>
        <w:rPr>
          <w:rFonts w:eastAsia="黑体" w:hAnsi="黑体" w:cs="Times New Roman" w:hint="eastAsia"/>
          <w:color w:val="000000"/>
        </w:rPr>
        <w:t>图</w:t>
      </w:r>
      <w:r>
        <w:rPr>
          <w:rFonts w:eastAsia="黑体" w:cs="Times New Roman"/>
          <w:color w:val="000000"/>
        </w:rPr>
        <w:t xml:space="preserve">4.2 </w:t>
      </w:r>
      <w:r>
        <w:rPr>
          <w:rFonts w:eastAsia="黑体" w:hAnsi="黑体" w:cs="Times New Roman" w:hint="eastAsia"/>
          <w:color w:val="000000"/>
        </w:rPr>
        <w:t>热扩散动力学在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random(</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网络上状态随时间变化图</w:t>
      </w:r>
    </w:p>
    <w:p w14:paraId="5415DC52" w14:textId="77777777" w:rsidR="00B44408" w:rsidRDefault="00000000">
      <w:pPr>
        <w:spacing w:line="360" w:lineRule="auto"/>
        <w:ind w:firstLineChars="0" w:firstLine="0"/>
      </w:pPr>
      <w:r>
        <w:rPr>
          <w:noProof/>
        </w:rPr>
        <w:drawing>
          <wp:inline distT="0" distB="0" distL="0" distR="0" wp14:anchorId="7D22EEBC" wp14:editId="402D8FEB">
            <wp:extent cx="5433060" cy="2049780"/>
            <wp:effectExtent l="0" t="0" r="15240" b="7620"/>
            <wp:docPr id="4" name="图片 4" descr="C:\Users\1\Documents\WeChat Files\wxid_nzwetstt0hu322\FileStorage\Temp\1710314578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1\Documents\WeChat Files\wxid_nzwetstt0hu322\FileStorage\Temp\171031457881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33060" cy="2049780"/>
                    </a:xfrm>
                    <a:prstGeom prst="rect">
                      <a:avLst/>
                    </a:prstGeom>
                    <a:noFill/>
                    <a:ln>
                      <a:noFill/>
                    </a:ln>
                  </pic:spPr>
                </pic:pic>
              </a:graphicData>
            </a:graphic>
          </wp:inline>
        </w:drawing>
      </w:r>
    </w:p>
    <w:p w14:paraId="65B22AD3"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 xml:space="preserve">4.3 </w:t>
      </w:r>
      <w:r>
        <w:rPr>
          <w:rFonts w:eastAsia="黑体" w:hAnsi="黑体" w:cs="Times New Roman" w:hint="eastAsia"/>
          <w:color w:val="000000"/>
        </w:rPr>
        <w:t>基因调控动力学在不同网络拓扑上状态随时间变化的可视化图</w:t>
      </w:r>
    </w:p>
    <w:p w14:paraId="7F21D636" w14:textId="77777777" w:rsidR="00B44408" w:rsidRDefault="00000000">
      <w:pPr>
        <w:spacing w:line="360" w:lineRule="auto"/>
        <w:ind w:firstLineChars="0" w:firstLine="0"/>
        <w:rPr>
          <w:rFonts w:eastAsia="黑体" w:hAnsi="黑体" w:cs="Times New Roman"/>
          <w:color w:val="000000"/>
        </w:rPr>
      </w:pPr>
      <w:r>
        <w:rPr>
          <w:rFonts w:eastAsia="黑体" w:hAnsi="黑体" w:cs="Times New Roman"/>
          <w:noProof/>
          <w:color w:val="000000"/>
        </w:rPr>
        <w:drawing>
          <wp:inline distT="0" distB="0" distL="0" distR="0" wp14:anchorId="2EF6FA52" wp14:editId="53EDEE5C">
            <wp:extent cx="5448300" cy="2045335"/>
            <wp:effectExtent l="0" t="0" r="0" b="12065"/>
            <wp:docPr id="5" name="图片 5" descr="C:\Users\1\Documents\WeChat Files\wxid_nzwetstt0hu322\FileStorage\Temp\171031466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1\Documents\WeChat Files\wxid_nzwetstt0hu322\FileStorage\Temp\171031466454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48300" cy="2045335"/>
                    </a:xfrm>
                    <a:prstGeom prst="rect">
                      <a:avLst/>
                    </a:prstGeom>
                    <a:noFill/>
                    <a:ln>
                      <a:noFill/>
                    </a:ln>
                  </pic:spPr>
                </pic:pic>
              </a:graphicData>
            </a:graphic>
          </wp:inline>
        </w:drawing>
      </w:r>
    </w:p>
    <w:p w14:paraId="5023D598"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 xml:space="preserve">4.4 </w:t>
      </w:r>
      <w:r>
        <w:rPr>
          <w:rFonts w:eastAsia="黑体" w:hAnsi="黑体" w:cs="Times New Roman" w:hint="eastAsia"/>
          <w:color w:val="000000"/>
        </w:rPr>
        <w:t>物种相互作用动力学在不同网络拓扑上状态随时间变化的可视化图</w:t>
      </w:r>
    </w:p>
    <w:p w14:paraId="09C60B5A" w14:textId="77777777" w:rsidR="00B44408" w:rsidRDefault="00000000">
      <w:pPr>
        <w:spacing w:line="360" w:lineRule="auto"/>
        <w:ind w:firstLine="480"/>
      </w:pPr>
      <w:r>
        <w:rPr>
          <w:rFonts w:hint="eastAsia"/>
        </w:rPr>
        <w:t>以下是三种动力学在五段时间内分别进行实验发现的动力学方程结果，为了更加直观的展现结果，方程中的数字均只保留小数点后四位，后续不同时间区间的动力学发现结果表也遵循此形式，</w:t>
      </w:r>
      <w:r>
        <w:rPr>
          <w:rFonts w:hint="eastAsia"/>
        </w:rPr>
        <w:t>[</w:t>
      </w:r>
      <w:r>
        <w:t>0,1]</w:t>
      </w:r>
      <w:r>
        <w:rPr>
          <w:rFonts w:hint="eastAsia"/>
        </w:rPr>
        <w:t>区间实验结果如下：</w:t>
      </w:r>
    </w:p>
    <w:p w14:paraId="0DAE3B17" w14:textId="77777777" w:rsidR="00B44408" w:rsidRDefault="00000000">
      <w:pPr>
        <w:spacing w:line="360" w:lineRule="auto"/>
        <w:ind w:firstLine="480"/>
        <w:jc w:val="center"/>
      </w:pPr>
      <w:r>
        <w:rPr>
          <w:rFonts w:ascii="黑体" w:eastAsia="黑体" w:hAnsi="黑体" w:hint="eastAsia"/>
          <w:color w:val="000000" w:themeColor="text1"/>
        </w:rPr>
        <w:t>表</w:t>
      </w:r>
      <w:r>
        <w:rPr>
          <w:rFonts w:eastAsia="黑体" w:cs="Times New Roman"/>
          <w:color w:val="000000" w:themeColor="text1"/>
        </w:rPr>
        <w:t>4.2</w:t>
      </w:r>
      <w:r>
        <w:rPr>
          <w:rFonts w:ascii="黑体" w:eastAsia="黑体" w:hAnsi="黑体" w:hint="eastAsia"/>
          <w:color w:val="000000" w:themeColor="text1"/>
        </w:rPr>
        <w:t xml:space="preserve"> 三种动力学在时间区间[0,1]上的实验</w:t>
      </w:r>
    </w:p>
    <w:tbl>
      <w:tblPr>
        <w:tblStyle w:val="110"/>
        <w:tblW w:w="8172" w:type="dxa"/>
        <w:tblInd w:w="177"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964"/>
        <w:gridCol w:w="1836"/>
        <w:gridCol w:w="2693"/>
        <w:gridCol w:w="2679"/>
      </w:tblGrid>
      <w:tr w:rsidR="00B44408" w14:paraId="25AD7EDD" w14:textId="77777777" w:rsidTr="00B4440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64" w:type="dxa"/>
            <w:tcBorders>
              <w:top w:val="single" w:sz="12" w:space="0" w:color="000000"/>
              <w:bottom w:val="single" w:sz="4" w:space="0" w:color="000000"/>
              <w:tl2br w:val="nil"/>
            </w:tcBorders>
            <w:shd w:val="clear" w:color="auto" w:fill="FFFFFF"/>
          </w:tcPr>
          <w:p w14:paraId="701D8817" w14:textId="77777777" w:rsidR="00B44408" w:rsidRDefault="00000000">
            <w:pPr>
              <w:spacing w:line="360" w:lineRule="auto"/>
              <w:ind w:firstLineChars="0" w:firstLine="0"/>
              <w:jc w:val="left"/>
              <w:rPr>
                <w:bCs w:val="0"/>
                <w:color w:val="000000"/>
              </w:rPr>
            </w:pPr>
            <w:r>
              <w:rPr>
                <w:rFonts w:hint="eastAsia"/>
                <w:b w:val="0"/>
                <w:color w:val="000000"/>
              </w:rPr>
              <w:lastRenderedPageBreak/>
              <w:t>动力学</w:t>
            </w:r>
          </w:p>
        </w:tc>
        <w:tc>
          <w:tcPr>
            <w:tcW w:w="1836" w:type="dxa"/>
            <w:tcBorders>
              <w:top w:val="single" w:sz="12" w:space="0" w:color="000000"/>
              <w:bottom w:val="single" w:sz="4" w:space="0" w:color="000000"/>
            </w:tcBorders>
            <w:shd w:val="clear" w:color="auto" w:fill="FFFFFF"/>
          </w:tcPr>
          <w:p w14:paraId="37FAD709"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2693" w:type="dxa"/>
            <w:tcBorders>
              <w:top w:val="single" w:sz="12" w:space="0" w:color="000000"/>
              <w:bottom w:val="single" w:sz="4" w:space="0" w:color="000000"/>
            </w:tcBorders>
            <w:shd w:val="clear" w:color="auto" w:fill="FFFFFF"/>
          </w:tcPr>
          <w:p w14:paraId="2D1857B3"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 xml:space="preserve">        </w:t>
            </w:r>
            <w:r>
              <w:rPr>
                <w:rFonts w:hint="eastAsia"/>
                <w:b w:val="0"/>
                <w:color w:val="000000"/>
              </w:rPr>
              <w:t>动力学方程</w:t>
            </w:r>
            <w:r>
              <w:rPr>
                <w:rFonts w:hint="eastAsia"/>
                <w:b w:val="0"/>
                <w:color w:val="000000"/>
              </w:rPr>
              <w:t>F</w:t>
            </w:r>
          </w:p>
        </w:tc>
        <w:tc>
          <w:tcPr>
            <w:tcW w:w="2679" w:type="dxa"/>
            <w:tcBorders>
              <w:top w:val="single" w:sz="12" w:space="0" w:color="000000"/>
              <w:bottom w:val="single" w:sz="4" w:space="0" w:color="000000"/>
            </w:tcBorders>
            <w:shd w:val="clear" w:color="auto" w:fill="FFFFFF"/>
          </w:tcPr>
          <w:p w14:paraId="19E9494B"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G</w:t>
            </w:r>
          </w:p>
        </w:tc>
      </w:tr>
      <w:tr w:rsidR="00B44408" w14:paraId="066A6A29"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val="restart"/>
            <w:tcBorders>
              <w:top w:val="single" w:sz="4" w:space="0" w:color="000000"/>
            </w:tcBorders>
            <w:shd w:val="clear" w:color="auto" w:fill="FFFFFF"/>
          </w:tcPr>
          <w:p w14:paraId="0BE8BC1B" w14:textId="77777777" w:rsidR="00B44408" w:rsidRDefault="00B44408">
            <w:pPr>
              <w:spacing w:line="360" w:lineRule="auto"/>
              <w:ind w:firstLineChars="0" w:firstLine="0"/>
              <w:jc w:val="center"/>
              <w:rPr>
                <w:bCs w:val="0"/>
                <w:color w:val="000000"/>
              </w:rPr>
            </w:pPr>
          </w:p>
          <w:p w14:paraId="7A8506C9"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836" w:type="dxa"/>
            <w:tcBorders>
              <w:top w:val="single" w:sz="4" w:space="0" w:color="000000"/>
              <w:bottom w:val="nil"/>
            </w:tcBorders>
            <w:shd w:val="clear" w:color="auto" w:fill="FFFFFF"/>
          </w:tcPr>
          <w:p w14:paraId="5C6248F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693" w:type="dxa"/>
            <w:tcBorders>
              <w:top w:val="single" w:sz="4" w:space="0" w:color="000000"/>
              <w:bottom w:val="nil"/>
            </w:tcBorders>
            <w:shd w:val="clear" w:color="auto" w:fill="FFFFFF"/>
          </w:tcPr>
          <w:p w14:paraId="41957CC0"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-0.0001</w:t>
            </w:r>
          </w:p>
        </w:tc>
        <w:tc>
          <w:tcPr>
            <w:tcW w:w="2679" w:type="dxa"/>
            <w:tcBorders>
              <w:top w:val="single" w:sz="4" w:space="0" w:color="000000"/>
              <w:bottom w:val="nil"/>
            </w:tcBorders>
            <w:shd w:val="clear" w:color="auto" w:fill="FFFFFF"/>
          </w:tcPr>
          <w:p w14:paraId="1EDFAFD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4C2742CC"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3B775533"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6C0C691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2693" w:type="dxa"/>
            <w:tcBorders>
              <w:top w:val="nil"/>
              <w:bottom w:val="nil"/>
            </w:tcBorders>
            <w:shd w:val="clear" w:color="auto" w:fill="FFFFFF"/>
          </w:tcPr>
          <w:p w14:paraId="33291A0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-71.3330/x0**4</w:t>
            </w:r>
          </w:p>
        </w:tc>
        <w:tc>
          <w:tcPr>
            <w:tcW w:w="2679" w:type="dxa"/>
            <w:tcBorders>
              <w:top w:val="nil"/>
              <w:bottom w:val="nil"/>
            </w:tcBorders>
            <w:shd w:val="clear" w:color="auto" w:fill="FFFFFF"/>
          </w:tcPr>
          <w:p w14:paraId="4AD7997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3B27A021" w14:textId="77777777" w:rsidTr="00B44408">
        <w:trPr>
          <w:cantSplit/>
          <w:trHeight w:val="453"/>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193A5A6A"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6EAB40D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693" w:type="dxa"/>
            <w:tcBorders>
              <w:top w:val="nil"/>
              <w:bottom w:val="nil"/>
            </w:tcBorders>
            <w:shd w:val="clear" w:color="auto" w:fill="FFFFFF"/>
          </w:tcPr>
          <w:p w14:paraId="3AE44C8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-0.0701</w:t>
            </w:r>
            <w:proofErr w:type="gramStart"/>
            <w:r>
              <w:rPr>
                <w:rFonts w:hint="eastAsia"/>
                <w:bCs/>
                <w:color w:val="000000"/>
              </w:rPr>
              <w:t>/(</w:t>
            </w:r>
            <w:proofErr w:type="gramEnd"/>
            <w:r>
              <w:rPr>
                <w:rFonts w:hint="eastAsia"/>
                <w:bCs/>
                <w:color w:val="000000"/>
              </w:rPr>
              <w:t>x0 + 3.8</w:t>
            </w:r>
            <w:r>
              <w:rPr>
                <w:bCs/>
                <w:color w:val="000000"/>
              </w:rPr>
              <w:t>7</w:t>
            </w:r>
            <w:r>
              <w:rPr>
                <w:rFonts w:hint="eastAsia"/>
                <w:bCs/>
                <w:color w:val="000000"/>
              </w:rPr>
              <w:t>)</w:t>
            </w:r>
          </w:p>
        </w:tc>
        <w:tc>
          <w:tcPr>
            <w:tcW w:w="2679" w:type="dxa"/>
            <w:tcBorders>
              <w:top w:val="nil"/>
              <w:bottom w:val="nil"/>
            </w:tcBorders>
            <w:shd w:val="clear" w:color="auto" w:fill="FFFFFF"/>
          </w:tcPr>
          <w:p w14:paraId="6357D23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07B72346"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7A36F544"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296C256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693" w:type="dxa"/>
            <w:tcBorders>
              <w:top w:val="nil"/>
              <w:bottom w:val="nil"/>
            </w:tcBorders>
            <w:shd w:val="clear" w:color="auto" w:fill="FFFFFF"/>
          </w:tcPr>
          <w:p w14:paraId="34E3588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0.0011</w:t>
            </w:r>
          </w:p>
        </w:tc>
        <w:tc>
          <w:tcPr>
            <w:tcW w:w="2679" w:type="dxa"/>
            <w:tcBorders>
              <w:top w:val="nil"/>
              <w:bottom w:val="nil"/>
            </w:tcBorders>
            <w:shd w:val="clear" w:color="auto" w:fill="FFFFFF"/>
          </w:tcPr>
          <w:p w14:paraId="10C8F04B"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523FFF18"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tcBorders>
              <w:bottom w:val="nil"/>
            </w:tcBorders>
            <w:shd w:val="clear" w:color="auto" w:fill="FFFFFF"/>
          </w:tcPr>
          <w:p w14:paraId="17D0E67C"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4426E36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693" w:type="dxa"/>
            <w:tcBorders>
              <w:top w:val="nil"/>
              <w:bottom w:val="nil"/>
            </w:tcBorders>
            <w:shd w:val="clear" w:color="auto" w:fill="FFFFFF"/>
          </w:tcPr>
          <w:p w14:paraId="22EF0E1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0.0009</w:t>
            </w:r>
          </w:p>
        </w:tc>
        <w:tc>
          <w:tcPr>
            <w:tcW w:w="2679" w:type="dxa"/>
            <w:tcBorders>
              <w:top w:val="nil"/>
              <w:bottom w:val="nil"/>
            </w:tcBorders>
            <w:shd w:val="clear" w:color="auto" w:fill="FFFFFF"/>
          </w:tcPr>
          <w:p w14:paraId="47FD0F4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7CAA6FC3"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val="restart"/>
            <w:tcBorders>
              <w:top w:val="nil"/>
            </w:tcBorders>
            <w:shd w:val="clear" w:color="auto" w:fill="FFFFFF"/>
          </w:tcPr>
          <w:p w14:paraId="7C2A0F8F" w14:textId="77777777" w:rsidR="00B44408" w:rsidRDefault="00B44408">
            <w:pPr>
              <w:spacing w:line="360" w:lineRule="auto"/>
              <w:ind w:firstLineChars="0" w:firstLine="0"/>
              <w:jc w:val="center"/>
              <w:rPr>
                <w:bCs w:val="0"/>
                <w:color w:val="000000"/>
              </w:rPr>
            </w:pPr>
          </w:p>
          <w:p w14:paraId="74A3EAF7"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836" w:type="dxa"/>
            <w:tcBorders>
              <w:top w:val="nil"/>
            </w:tcBorders>
            <w:shd w:val="clear" w:color="auto" w:fill="FFFFFF"/>
          </w:tcPr>
          <w:p w14:paraId="4F79F5E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693" w:type="dxa"/>
            <w:tcBorders>
              <w:top w:val="nil"/>
            </w:tcBorders>
            <w:shd w:val="clear" w:color="auto" w:fill="FFFFFF"/>
          </w:tcPr>
          <w:p w14:paraId="14DB4F40"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-1.9994*x0</w:t>
            </w:r>
          </w:p>
        </w:tc>
        <w:tc>
          <w:tcPr>
            <w:tcW w:w="2679" w:type="dxa"/>
            <w:tcBorders>
              <w:top w:val="nil"/>
            </w:tcBorders>
            <w:shd w:val="clear" w:color="auto" w:fill="FFFFFF"/>
          </w:tcPr>
          <w:p w14:paraId="3C7C03C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+ 0.9976)</w:t>
            </w:r>
          </w:p>
        </w:tc>
      </w:tr>
      <w:tr w:rsidR="00B44408" w14:paraId="4D48BBEC"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318E970F" w14:textId="77777777" w:rsidR="00B44408" w:rsidRDefault="00B44408">
            <w:pPr>
              <w:spacing w:line="360" w:lineRule="auto"/>
              <w:ind w:firstLineChars="0" w:firstLine="0"/>
              <w:jc w:val="left"/>
              <w:rPr>
                <w:bCs w:val="0"/>
                <w:color w:val="000000"/>
              </w:rPr>
            </w:pPr>
          </w:p>
        </w:tc>
        <w:tc>
          <w:tcPr>
            <w:tcW w:w="1836" w:type="dxa"/>
            <w:shd w:val="clear" w:color="auto" w:fill="FFFFFF"/>
          </w:tcPr>
          <w:p w14:paraId="4645E0A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693" w:type="dxa"/>
            <w:shd w:val="clear" w:color="auto" w:fill="FFFFFF"/>
          </w:tcPr>
          <w:p w14:paraId="01C86E7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-2.0000*x0</w:t>
            </w:r>
          </w:p>
        </w:tc>
        <w:tc>
          <w:tcPr>
            <w:tcW w:w="2679" w:type="dxa"/>
            <w:shd w:val="clear" w:color="auto" w:fill="FFFFFF"/>
          </w:tcPr>
          <w:p w14:paraId="01419DA0"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+ 0.9992)</w:t>
            </w:r>
          </w:p>
        </w:tc>
      </w:tr>
      <w:tr w:rsidR="00B44408" w14:paraId="2C0CA2B2"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7A5E316E" w14:textId="77777777" w:rsidR="00B44408" w:rsidRDefault="00B44408">
            <w:pPr>
              <w:spacing w:line="360" w:lineRule="auto"/>
              <w:ind w:firstLineChars="0" w:firstLine="0"/>
              <w:jc w:val="left"/>
              <w:rPr>
                <w:bCs w:val="0"/>
                <w:color w:val="000000"/>
              </w:rPr>
            </w:pPr>
          </w:p>
        </w:tc>
        <w:tc>
          <w:tcPr>
            <w:tcW w:w="1836" w:type="dxa"/>
            <w:tcBorders>
              <w:bottom w:val="nil"/>
            </w:tcBorders>
            <w:shd w:val="clear" w:color="auto" w:fill="FFFFFF"/>
          </w:tcPr>
          <w:p w14:paraId="0A9B3AD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693" w:type="dxa"/>
            <w:tcBorders>
              <w:bottom w:val="nil"/>
            </w:tcBorders>
            <w:shd w:val="clear" w:color="auto" w:fill="FFFFFF"/>
          </w:tcPr>
          <w:p w14:paraId="002D9AA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-1.9997*x0</w:t>
            </w:r>
          </w:p>
        </w:tc>
        <w:tc>
          <w:tcPr>
            <w:tcW w:w="2679" w:type="dxa"/>
            <w:tcBorders>
              <w:bottom w:val="nil"/>
            </w:tcBorders>
            <w:shd w:val="clear" w:color="auto" w:fill="FFFFFF"/>
          </w:tcPr>
          <w:p w14:paraId="7091FFBB"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+ 0.9997)</w:t>
            </w:r>
          </w:p>
        </w:tc>
      </w:tr>
      <w:tr w:rsidR="00B44408" w14:paraId="69BA73EE"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7BCA4ED1"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1B3EA50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693" w:type="dxa"/>
            <w:tcBorders>
              <w:top w:val="nil"/>
              <w:bottom w:val="nil"/>
            </w:tcBorders>
            <w:shd w:val="clear" w:color="auto" w:fill="FFFFFF"/>
          </w:tcPr>
          <w:p w14:paraId="4D4EF0F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-1.9995*x0</w:t>
            </w:r>
          </w:p>
        </w:tc>
        <w:tc>
          <w:tcPr>
            <w:tcW w:w="2679" w:type="dxa"/>
            <w:tcBorders>
              <w:top w:val="nil"/>
              <w:bottom w:val="nil"/>
            </w:tcBorders>
            <w:shd w:val="clear" w:color="auto" w:fill="FFFFFF"/>
          </w:tcPr>
          <w:p w14:paraId="687EF64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+ 0.9996)</w:t>
            </w:r>
          </w:p>
        </w:tc>
      </w:tr>
      <w:tr w:rsidR="00B44408" w14:paraId="79E68B77" w14:textId="77777777" w:rsidTr="00B44408">
        <w:trPr>
          <w:cantSplit/>
          <w:trHeight w:val="1263"/>
        </w:trPr>
        <w:tc>
          <w:tcPr>
            <w:cnfStyle w:val="001000000000" w:firstRow="0" w:lastRow="0" w:firstColumn="1" w:lastColumn="0" w:oddVBand="0" w:evenVBand="0" w:oddHBand="0" w:evenHBand="0" w:firstRowFirstColumn="0" w:firstRowLastColumn="0" w:lastRowFirstColumn="0" w:lastRowLastColumn="0"/>
            <w:tcW w:w="964" w:type="dxa"/>
            <w:vMerge/>
            <w:tcBorders>
              <w:bottom w:val="nil"/>
            </w:tcBorders>
            <w:shd w:val="clear" w:color="auto" w:fill="FFFFFF"/>
          </w:tcPr>
          <w:p w14:paraId="30FE5A83" w14:textId="77777777" w:rsidR="00B44408" w:rsidRDefault="00B44408">
            <w:pPr>
              <w:spacing w:line="360" w:lineRule="auto"/>
              <w:ind w:firstLineChars="0" w:firstLine="0"/>
              <w:jc w:val="left"/>
              <w:rPr>
                <w:bCs w:val="0"/>
                <w:color w:val="000000"/>
              </w:rPr>
            </w:pPr>
          </w:p>
        </w:tc>
        <w:tc>
          <w:tcPr>
            <w:tcW w:w="1836" w:type="dxa"/>
            <w:tcBorders>
              <w:top w:val="nil"/>
              <w:bottom w:val="nil"/>
            </w:tcBorders>
            <w:shd w:val="clear" w:color="auto" w:fill="FFFFFF"/>
          </w:tcPr>
          <w:p w14:paraId="28E3206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693" w:type="dxa"/>
            <w:tcBorders>
              <w:top w:val="nil"/>
              <w:bottom w:val="nil"/>
            </w:tcBorders>
            <w:shd w:val="clear" w:color="auto" w:fill="FFFFFF"/>
          </w:tcPr>
          <w:p w14:paraId="2C5E7D2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-2.0004*x0</w:t>
            </w:r>
          </w:p>
        </w:tc>
        <w:tc>
          <w:tcPr>
            <w:tcW w:w="2679" w:type="dxa"/>
            <w:tcBorders>
              <w:top w:val="nil"/>
              <w:bottom w:val="nil"/>
            </w:tcBorders>
            <w:shd w:val="clear" w:color="auto" w:fill="FFFFFF"/>
          </w:tcPr>
          <w:p w14:paraId="3FF3754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+ 1.0026)</w:t>
            </w:r>
          </w:p>
        </w:tc>
      </w:tr>
      <w:tr w:rsidR="00B44408" w14:paraId="337AB009"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val="restart"/>
            <w:tcBorders>
              <w:top w:val="nil"/>
            </w:tcBorders>
            <w:shd w:val="clear" w:color="auto" w:fill="FFFFFF"/>
          </w:tcPr>
          <w:p w14:paraId="1C81454D" w14:textId="77777777" w:rsidR="00B44408" w:rsidRDefault="00B44408">
            <w:pPr>
              <w:spacing w:line="360" w:lineRule="auto"/>
              <w:ind w:firstLineChars="0" w:firstLine="0"/>
              <w:jc w:val="left"/>
              <w:rPr>
                <w:bCs w:val="0"/>
                <w:color w:val="000000"/>
              </w:rPr>
            </w:pPr>
          </w:p>
          <w:p w14:paraId="264C5232" w14:textId="77777777" w:rsidR="00B44408" w:rsidRDefault="00000000">
            <w:pPr>
              <w:spacing w:line="360" w:lineRule="auto"/>
              <w:ind w:firstLineChars="0" w:firstLine="0"/>
              <w:jc w:val="left"/>
              <w:rPr>
                <w:bCs w:val="0"/>
                <w:color w:val="000000"/>
              </w:rPr>
            </w:pPr>
            <w:r>
              <w:rPr>
                <w:rFonts w:hint="eastAsia"/>
                <w:b w:val="0"/>
                <w:color w:val="000000"/>
              </w:rPr>
              <w:t>物种相互作用</w:t>
            </w:r>
          </w:p>
        </w:tc>
        <w:tc>
          <w:tcPr>
            <w:tcW w:w="1836" w:type="dxa"/>
            <w:tcBorders>
              <w:top w:val="nil"/>
              <w:bottom w:val="nil"/>
            </w:tcBorders>
            <w:shd w:val="clear" w:color="auto" w:fill="FFFFFF"/>
          </w:tcPr>
          <w:p w14:paraId="58FA1CF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693" w:type="dxa"/>
            <w:tcBorders>
              <w:top w:val="nil"/>
              <w:bottom w:val="nil"/>
            </w:tcBorders>
            <w:shd w:val="clear" w:color="auto" w:fill="FFFFFF"/>
          </w:tcPr>
          <w:p w14:paraId="0E36BAB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x0**2*(2.7 - 1.98*x0)</w:t>
            </w:r>
          </w:p>
        </w:tc>
        <w:tc>
          <w:tcPr>
            <w:tcW w:w="2679" w:type="dxa"/>
            <w:tcBorders>
              <w:top w:val="nil"/>
              <w:bottom w:val="nil"/>
            </w:tcBorders>
            <w:shd w:val="clear" w:color="auto" w:fill="FFFFFF"/>
          </w:tcPr>
          <w:p w14:paraId="64A545F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+ 5.0407)</w:t>
            </w:r>
          </w:p>
        </w:tc>
      </w:tr>
      <w:tr w:rsidR="00B44408" w14:paraId="0113DA9A"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04C01ACC" w14:textId="77777777" w:rsidR="00B44408" w:rsidRDefault="00B44408">
            <w:pPr>
              <w:spacing w:line="360" w:lineRule="auto"/>
              <w:ind w:firstLineChars="0" w:firstLine="0"/>
              <w:jc w:val="left"/>
              <w:rPr>
                <w:bCs w:val="0"/>
                <w:color w:val="000000"/>
              </w:rPr>
            </w:pPr>
          </w:p>
        </w:tc>
        <w:tc>
          <w:tcPr>
            <w:tcW w:w="1836" w:type="dxa"/>
            <w:tcBorders>
              <w:top w:val="nil"/>
            </w:tcBorders>
            <w:shd w:val="clear" w:color="auto" w:fill="FFFFFF"/>
          </w:tcPr>
          <w:p w14:paraId="58D0A93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693" w:type="dxa"/>
            <w:tcBorders>
              <w:top w:val="nil"/>
            </w:tcBorders>
            <w:shd w:val="clear" w:color="auto" w:fill="FFFFFF"/>
          </w:tcPr>
          <w:p w14:paraId="57F7DFFE"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x0**2*(2.7 - 1.9*x0)</w:t>
            </w:r>
          </w:p>
        </w:tc>
        <w:tc>
          <w:tcPr>
            <w:tcW w:w="2679" w:type="dxa"/>
            <w:tcBorders>
              <w:top w:val="nil"/>
            </w:tcBorders>
            <w:shd w:val="clear" w:color="auto" w:fill="FFFFFF"/>
          </w:tcPr>
          <w:p w14:paraId="5B5904A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x0*x1</w:t>
            </w:r>
            <w:proofErr w:type="gramStart"/>
            <w:r>
              <w:rPr>
                <w:rFonts w:hint="eastAsia"/>
                <w:bCs/>
                <w:color w:val="000000"/>
              </w:rPr>
              <w:t>/(</w:t>
            </w:r>
            <w:proofErr w:type="gramEnd"/>
            <w:r>
              <w:rPr>
                <w:rFonts w:hint="eastAsia"/>
                <w:bCs/>
                <w:color w:val="000000"/>
              </w:rPr>
              <w:t>x0 + 5.0522)</w:t>
            </w:r>
          </w:p>
        </w:tc>
      </w:tr>
      <w:tr w:rsidR="00B44408" w14:paraId="720D039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71B6034F" w14:textId="77777777" w:rsidR="00B44408" w:rsidRDefault="00B44408">
            <w:pPr>
              <w:spacing w:line="360" w:lineRule="auto"/>
              <w:ind w:firstLineChars="0" w:firstLine="0"/>
              <w:jc w:val="left"/>
              <w:rPr>
                <w:bCs w:val="0"/>
                <w:color w:val="000000"/>
              </w:rPr>
            </w:pPr>
          </w:p>
        </w:tc>
        <w:tc>
          <w:tcPr>
            <w:tcW w:w="1836" w:type="dxa"/>
            <w:shd w:val="clear" w:color="auto" w:fill="FFFFFF"/>
          </w:tcPr>
          <w:p w14:paraId="6EA9E4D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693" w:type="dxa"/>
            <w:shd w:val="clear" w:color="auto" w:fill="FFFFFF"/>
          </w:tcPr>
          <w:p w14:paraId="06BCC3C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x0**2*(2.9978 - 2*x0) - x0 + 1.0053</w:t>
            </w:r>
          </w:p>
        </w:tc>
        <w:tc>
          <w:tcPr>
            <w:tcW w:w="2679" w:type="dxa"/>
            <w:shd w:val="clear" w:color="auto" w:fill="FFFFFF"/>
          </w:tcPr>
          <w:p w14:paraId="12AF81A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0.8971*x0 + 0.1029*x1 + 5.0283)</w:t>
            </w:r>
          </w:p>
        </w:tc>
      </w:tr>
      <w:tr w:rsidR="00B44408" w14:paraId="26202D92"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64" w:type="dxa"/>
            <w:vMerge/>
            <w:shd w:val="clear" w:color="auto" w:fill="FFFFFF"/>
          </w:tcPr>
          <w:p w14:paraId="785056C1" w14:textId="77777777" w:rsidR="00B44408" w:rsidRDefault="00B44408">
            <w:pPr>
              <w:spacing w:line="360" w:lineRule="auto"/>
              <w:ind w:firstLineChars="0" w:firstLine="0"/>
              <w:jc w:val="left"/>
              <w:rPr>
                <w:bCs w:val="0"/>
                <w:color w:val="000000"/>
              </w:rPr>
            </w:pPr>
          </w:p>
        </w:tc>
        <w:tc>
          <w:tcPr>
            <w:tcW w:w="1836" w:type="dxa"/>
            <w:shd w:val="clear" w:color="auto" w:fill="FFFFFF"/>
          </w:tcPr>
          <w:p w14:paraId="3D1D174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693" w:type="dxa"/>
            <w:shd w:val="clear" w:color="auto" w:fill="FFFFFF"/>
          </w:tcPr>
          <w:p w14:paraId="2013180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x0**2*(2.7 - 1.9*x0)</w:t>
            </w:r>
          </w:p>
        </w:tc>
        <w:tc>
          <w:tcPr>
            <w:tcW w:w="2679" w:type="dxa"/>
            <w:shd w:val="clear" w:color="auto" w:fill="FFFFFF"/>
          </w:tcPr>
          <w:p w14:paraId="178D631E"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0.1234*x0*x1</w:t>
            </w:r>
          </w:p>
        </w:tc>
      </w:tr>
      <w:tr w:rsidR="00B44408" w14:paraId="1D2365A5" w14:textId="77777777" w:rsidTr="00B44408">
        <w:trPr>
          <w:cantSplit/>
          <w:trHeight w:val="1418"/>
        </w:trPr>
        <w:tc>
          <w:tcPr>
            <w:cnfStyle w:val="001000000000" w:firstRow="0" w:lastRow="0" w:firstColumn="1" w:lastColumn="0" w:oddVBand="0" w:evenVBand="0" w:oddHBand="0" w:evenHBand="0" w:firstRowFirstColumn="0" w:firstRowLastColumn="0" w:lastRowFirstColumn="0" w:lastRowLastColumn="0"/>
            <w:tcW w:w="964" w:type="dxa"/>
            <w:vMerge/>
            <w:tcBorders>
              <w:bottom w:val="single" w:sz="12" w:space="0" w:color="000000"/>
            </w:tcBorders>
            <w:shd w:val="clear" w:color="auto" w:fill="FFFFFF"/>
          </w:tcPr>
          <w:p w14:paraId="3B81124E" w14:textId="77777777" w:rsidR="00B44408" w:rsidRDefault="00B44408">
            <w:pPr>
              <w:spacing w:line="360" w:lineRule="auto"/>
              <w:ind w:firstLineChars="0" w:firstLine="0"/>
              <w:jc w:val="left"/>
              <w:rPr>
                <w:bCs w:val="0"/>
                <w:color w:val="000000"/>
              </w:rPr>
            </w:pPr>
          </w:p>
        </w:tc>
        <w:tc>
          <w:tcPr>
            <w:tcW w:w="1836" w:type="dxa"/>
            <w:tcBorders>
              <w:bottom w:val="single" w:sz="12" w:space="0" w:color="000000"/>
            </w:tcBorders>
            <w:shd w:val="clear" w:color="auto" w:fill="FFFFFF"/>
          </w:tcPr>
          <w:p w14:paraId="61A8132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693" w:type="dxa"/>
            <w:tcBorders>
              <w:bottom w:val="single" w:sz="12" w:space="0" w:color="000000"/>
            </w:tcBorders>
            <w:shd w:val="clear" w:color="auto" w:fill="FFFFFF"/>
          </w:tcPr>
          <w:p w14:paraId="07F295D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x0**2*(2.99 - 2*x0) - x0 + 1.01</w:t>
            </w:r>
          </w:p>
        </w:tc>
        <w:tc>
          <w:tcPr>
            <w:tcW w:w="2679" w:type="dxa"/>
            <w:tcBorders>
              <w:bottom w:val="single" w:sz="12" w:space="0" w:color="000000"/>
            </w:tcBorders>
            <w:shd w:val="clear" w:color="auto" w:fill="FFFFFF"/>
          </w:tcPr>
          <w:p w14:paraId="006AD2BE"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x0*x1</w:t>
            </w:r>
            <w:proofErr w:type="gramStart"/>
            <w:r>
              <w:rPr>
                <w:rFonts w:hint="eastAsia"/>
                <w:bCs/>
                <w:color w:val="000000"/>
              </w:rPr>
              <w:t>/(</w:t>
            </w:r>
            <w:proofErr w:type="gramEnd"/>
            <w:r>
              <w:rPr>
                <w:rFonts w:hint="eastAsia"/>
                <w:bCs/>
                <w:color w:val="000000"/>
              </w:rPr>
              <w:t>0.90*x0 + 0.0979*x1 + 5.0429)</w:t>
            </w:r>
          </w:p>
        </w:tc>
      </w:tr>
    </w:tbl>
    <w:p w14:paraId="71FF1B45" w14:textId="77777777" w:rsidR="00B44408" w:rsidRDefault="00000000">
      <w:pPr>
        <w:spacing w:line="360" w:lineRule="auto"/>
        <w:ind w:firstLine="480"/>
        <w:rPr>
          <w:rFonts w:asciiTheme="minorEastAsia" w:hAnsiTheme="minorEastAsia" w:cstheme="minorEastAsia"/>
        </w:rPr>
      </w:pPr>
      <w:r>
        <w:rPr>
          <w:rFonts w:hint="eastAsia"/>
        </w:rPr>
        <w:t>为了更加直观的展示差异，本文选择使用不同方程在对应相同初始状态时所产生的状态图与真实值相比较作为误差来展示模型发现的动力学与实际真实值</w:t>
      </w:r>
      <w:r>
        <w:rPr>
          <w:rFonts w:hint="eastAsia"/>
        </w:rPr>
        <w:lastRenderedPageBreak/>
        <w:t>之间的差异，对于</w:t>
      </w:r>
      <w:r>
        <w:rPr>
          <w:rFonts w:asciiTheme="minorEastAsia" w:hAnsiTheme="minorEastAsia" w:cstheme="minorEastAsia" w:hint="eastAsia"/>
        </w:rPr>
        <w:t>[0,1]区间，将区间内发现的动力学基于相同初始状态进行积分，可得其与真实动力学的状态误差图如下：</w:t>
      </w:r>
    </w:p>
    <w:p w14:paraId="62C61179" w14:textId="77777777" w:rsidR="00B44408" w:rsidRDefault="00000000">
      <w:pPr>
        <w:spacing w:line="360" w:lineRule="auto"/>
        <w:ind w:firstLineChars="0" w:firstLine="480"/>
        <w:jc w:val="center"/>
        <w:rPr>
          <w:rFonts w:asciiTheme="minorEastAsia" w:hAnsiTheme="minorEastAsia" w:cstheme="minorEastAsia"/>
        </w:rPr>
      </w:pPr>
      <w:r>
        <w:rPr>
          <w:rFonts w:asciiTheme="minorEastAsia" w:hAnsiTheme="minorEastAsia" w:cstheme="minorEastAsia" w:hint="eastAsia"/>
          <w:noProof/>
        </w:rPr>
        <w:drawing>
          <wp:inline distT="0" distB="0" distL="114300" distR="114300" wp14:anchorId="69DE1FB4" wp14:editId="097325E5">
            <wp:extent cx="5274310" cy="1978660"/>
            <wp:effectExtent l="0" t="0" r="2540" b="2540"/>
            <wp:docPr id="19" name="图片 19" descr="热扩散动力学在[0,1]区间发现的动力学可视化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热扩散动力学在[0,1]区间发现的动力学可视化图"/>
                    <pic:cNvPicPr>
                      <a:picLocks noChangeAspect="1"/>
                    </pic:cNvPicPr>
                  </pic:nvPicPr>
                  <pic:blipFill>
                    <a:blip r:embed="rId40"/>
                    <a:stretch>
                      <a:fillRect/>
                    </a:stretch>
                  </pic:blipFill>
                  <pic:spPr>
                    <a:xfrm>
                      <a:off x="0" y="0"/>
                      <a:ext cx="5274310" cy="1978660"/>
                    </a:xfrm>
                    <a:prstGeom prst="rect">
                      <a:avLst/>
                    </a:prstGeom>
                  </pic:spPr>
                </pic:pic>
              </a:graphicData>
            </a:graphic>
          </wp:inline>
        </w:drawing>
      </w:r>
    </w:p>
    <w:p w14:paraId="63994AA9"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5</w:t>
      </w:r>
      <w:r>
        <w:rPr>
          <w:rFonts w:eastAsia="黑体" w:hAnsi="黑体" w:cs="Times New Roman" w:hint="eastAsia"/>
          <w:color w:val="000000"/>
        </w:rPr>
        <w:t>热扩散动力学在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0AD23154" w14:textId="77777777" w:rsidR="00B44408" w:rsidRDefault="00000000">
      <w:pPr>
        <w:spacing w:line="360" w:lineRule="auto"/>
        <w:ind w:firstLine="480"/>
        <w:jc w:val="center"/>
        <w:rPr>
          <w:rFonts w:eastAsia="黑体" w:hAnsi="黑体" w:cs="Times New Roman"/>
          <w:color w:val="000000"/>
        </w:rPr>
      </w:pPr>
      <w:r>
        <w:rPr>
          <w:rFonts w:ascii="宋体" w:eastAsia="宋体" w:hAnsi="宋体" w:cs="宋体"/>
          <w:noProof/>
          <w:szCs w:val="24"/>
        </w:rPr>
        <w:drawing>
          <wp:inline distT="0" distB="0" distL="114300" distR="114300" wp14:anchorId="21816C14" wp14:editId="7D1C0358">
            <wp:extent cx="5336540" cy="2003425"/>
            <wp:effectExtent l="0" t="0" r="16510" b="1587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41"/>
                    <a:stretch>
                      <a:fillRect/>
                    </a:stretch>
                  </pic:blipFill>
                  <pic:spPr>
                    <a:xfrm>
                      <a:off x="0" y="0"/>
                      <a:ext cx="5336540" cy="2003425"/>
                    </a:xfrm>
                    <a:prstGeom prst="rect">
                      <a:avLst/>
                    </a:prstGeom>
                    <a:noFill/>
                    <a:ln w="9525">
                      <a:noFill/>
                    </a:ln>
                  </pic:spPr>
                </pic:pic>
              </a:graphicData>
            </a:graphic>
          </wp:inline>
        </w:drawing>
      </w: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6</w:t>
      </w:r>
      <w:r>
        <w:rPr>
          <w:rFonts w:eastAsia="黑体" w:hAnsi="黑体" w:cs="Times New Roman" w:hint="eastAsia"/>
          <w:color w:val="000000"/>
        </w:rPr>
        <w:t>基因调控动力学在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3CBB27A0" w14:textId="77777777" w:rsidR="00B44408" w:rsidRDefault="00000000">
      <w:pPr>
        <w:spacing w:line="360" w:lineRule="auto"/>
        <w:ind w:firstLine="480"/>
        <w:jc w:val="center"/>
        <w:rPr>
          <w:rFonts w:ascii="宋体" w:eastAsia="宋体" w:hAnsi="宋体" w:cs="宋体"/>
          <w:szCs w:val="24"/>
        </w:rPr>
      </w:pPr>
      <w:r>
        <w:rPr>
          <w:rFonts w:ascii="宋体" w:eastAsia="宋体" w:hAnsi="宋体" w:cs="宋体"/>
          <w:noProof/>
          <w:szCs w:val="24"/>
        </w:rPr>
        <w:drawing>
          <wp:inline distT="0" distB="0" distL="114300" distR="114300" wp14:anchorId="36B93D22" wp14:editId="7B6B060F">
            <wp:extent cx="4840605" cy="1817370"/>
            <wp:effectExtent l="0" t="0" r="17145" b="11430"/>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2"/>
                    <a:stretch>
                      <a:fillRect/>
                    </a:stretch>
                  </pic:blipFill>
                  <pic:spPr>
                    <a:xfrm>
                      <a:off x="0" y="0"/>
                      <a:ext cx="4840605" cy="1817370"/>
                    </a:xfrm>
                    <a:prstGeom prst="rect">
                      <a:avLst/>
                    </a:prstGeom>
                    <a:noFill/>
                    <a:ln w="9525">
                      <a:noFill/>
                    </a:ln>
                  </pic:spPr>
                </pic:pic>
              </a:graphicData>
            </a:graphic>
          </wp:inline>
        </w:drawing>
      </w:r>
    </w:p>
    <w:p w14:paraId="72EC033B"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7</w:t>
      </w:r>
      <w:r>
        <w:rPr>
          <w:rFonts w:eastAsia="黑体" w:hAnsi="黑体" w:cs="Times New Roman" w:hint="eastAsia"/>
          <w:color w:val="000000"/>
        </w:rPr>
        <w:t>物种相互作用动力学在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6344F407" w14:textId="77777777" w:rsidR="00B44408" w:rsidRDefault="00B44408">
      <w:pPr>
        <w:spacing w:line="360" w:lineRule="auto"/>
        <w:ind w:firstLineChars="0" w:firstLine="0"/>
        <w:rPr>
          <w:rFonts w:ascii="黑体" w:eastAsia="黑体" w:hAnsi="黑体"/>
          <w:color w:val="000000" w:themeColor="text1"/>
        </w:rPr>
      </w:pPr>
    </w:p>
    <w:p w14:paraId="6752ABA6" w14:textId="77777777" w:rsidR="00B44408" w:rsidRDefault="00B44408">
      <w:pPr>
        <w:spacing w:line="360" w:lineRule="auto"/>
        <w:ind w:firstLineChars="0" w:firstLine="0"/>
        <w:jc w:val="center"/>
        <w:rPr>
          <w:rFonts w:ascii="黑体" w:eastAsia="黑体" w:hAnsi="黑体"/>
          <w:color w:val="000000" w:themeColor="text1"/>
        </w:rPr>
      </w:pPr>
    </w:p>
    <w:p w14:paraId="698FE9DA" w14:textId="77777777" w:rsidR="00B44408" w:rsidRDefault="00B44408">
      <w:pPr>
        <w:spacing w:line="360" w:lineRule="auto"/>
        <w:ind w:firstLineChars="0" w:firstLine="0"/>
        <w:jc w:val="center"/>
        <w:rPr>
          <w:rFonts w:ascii="黑体" w:eastAsia="黑体" w:hAnsi="黑体"/>
          <w:color w:val="000000" w:themeColor="text1"/>
        </w:rPr>
      </w:pPr>
    </w:p>
    <w:p w14:paraId="510B3546" w14:textId="77777777" w:rsidR="00B44408" w:rsidRDefault="00000000">
      <w:pPr>
        <w:spacing w:line="360" w:lineRule="auto"/>
        <w:ind w:firstLineChars="0" w:firstLine="0"/>
        <w:jc w:val="center"/>
        <w:rPr>
          <w:rFonts w:ascii="黑体" w:eastAsia="黑体" w:hAnsi="黑体"/>
          <w:color w:val="000000" w:themeColor="text1"/>
        </w:rPr>
      </w:pPr>
      <w:r>
        <w:rPr>
          <w:rFonts w:ascii="黑体" w:eastAsia="黑体" w:hAnsi="黑体" w:hint="eastAsia"/>
          <w:color w:val="000000" w:themeColor="text1"/>
        </w:rPr>
        <w:lastRenderedPageBreak/>
        <w:t>表</w:t>
      </w:r>
      <w:r>
        <w:rPr>
          <w:rFonts w:eastAsia="黑体" w:cs="Times New Roman"/>
          <w:color w:val="000000" w:themeColor="text1"/>
        </w:rPr>
        <w:t>4.3</w:t>
      </w:r>
      <w:r>
        <w:rPr>
          <w:rFonts w:ascii="黑体" w:eastAsia="黑体" w:hAnsi="黑体" w:hint="eastAsia"/>
          <w:color w:val="000000" w:themeColor="text1"/>
        </w:rPr>
        <w:t xml:space="preserve"> 三种动力学在时间区间[1,2]上的实验</w:t>
      </w:r>
    </w:p>
    <w:tbl>
      <w:tblPr>
        <w:tblStyle w:val="110"/>
        <w:tblW w:w="8247" w:type="dxa"/>
        <w:jc w:val="center"/>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979"/>
        <w:gridCol w:w="1416"/>
        <w:gridCol w:w="2952"/>
        <w:gridCol w:w="2900"/>
      </w:tblGrid>
      <w:tr w:rsidR="00B44408" w14:paraId="5E99AF4D" w14:textId="77777777" w:rsidTr="00B44408">
        <w:trPr>
          <w:cnfStyle w:val="100000000000" w:firstRow="1" w:lastRow="0" w:firstColumn="0" w:lastColumn="0" w:oddVBand="0" w:evenVBand="0" w:oddHBand="0" w:evenHBand="0" w:firstRowFirstColumn="0" w:firstRowLastColumn="0" w:lastRowFirstColumn="0" w:lastRowLastColumn="0"/>
          <w:cantSplit/>
          <w:trHeight w:val="498"/>
          <w:jc w:val="center"/>
        </w:trPr>
        <w:tc>
          <w:tcPr>
            <w:cnfStyle w:val="001000000000" w:firstRow="0" w:lastRow="0" w:firstColumn="1" w:lastColumn="0" w:oddVBand="0" w:evenVBand="0" w:oddHBand="0" w:evenHBand="0" w:firstRowFirstColumn="0" w:firstRowLastColumn="0" w:lastRowFirstColumn="0" w:lastRowLastColumn="0"/>
            <w:tcW w:w="979" w:type="dxa"/>
            <w:tcBorders>
              <w:top w:val="single" w:sz="12" w:space="0" w:color="000000"/>
              <w:bottom w:val="single" w:sz="4" w:space="0" w:color="000000"/>
              <w:tl2br w:val="nil"/>
            </w:tcBorders>
            <w:shd w:val="clear" w:color="auto" w:fill="FFFFFF"/>
          </w:tcPr>
          <w:p w14:paraId="3607998B" w14:textId="77777777" w:rsidR="00B44408" w:rsidRDefault="00000000">
            <w:pPr>
              <w:spacing w:line="360" w:lineRule="auto"/>
              <w:ind w:firstLineChars="0" w:firstLine="0"/>
              <w:jc w:val="left"/>
              <w:rPr>
                <w:bCs w:val="0"/>
                <w:color w:val="000000"/>
              </w:rPr>
            </w:pPr>
            <w:r>
              <w:rPr>
                <w:rFonts w:hint="eastAsia"/>
                <w:b w:val="0"/>
                <w:color w:val="000000"/>
              </w:rPr>
              <w:t>动力学</w:t>
            </w:r>
          </w:p>
        </w:tc>
        <w:tc>
          <w:tcPr>
            <w:tcW w:w="1416" w:type="dxa"/>
            <w:tcBorders>
              <w:top w:val="single" w:sz="12" w:space="0" w:color="000000"/>
              <w:bottom w:val="single" w:sz="4" w:space="0" w:color="000000"/>
            </w:tcBorders>
            <w:shd w:val="clear" w:color="auto" w:fill="FFFFFF"/>
          </w:tcPr>
          <w:p w14:paraId="5C9A3E8A"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2952" w:type="dxa"/>
            <w:tcBorders>
              <w:top w:val="single" w:sz="12" w:space="0" w:color="000000"/>
              <w:bottom w:val="single" w:sz="4" w:space="0" w:color="000000"/>
            </w:tcBorders>
            <w:shd w:val="clear" w:color="auto" w:fill="FFFFFF"/>
          </w:tcPr>
          <w:p w14:paraId="245E1431"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F</w:t>
            </w:r>
          </w:p>
        </w:tc>
        <w:tc>
          <w:tcPr>
            <w:tcW w:w="2900" w:type="dxa"/>
            <w:tcBorders>
              <w:top w:val="single" w:sz="12" w:space="0" w:color="000000"/>
              <w:bottom w:val="single" w:sz="4" w:space="0" w:color="000000"/>
            </w:tcBorders>
            <w:shd w:val="clear" w:color="auto" w:fill="FFFFFF"/>
          </w:tcPr>
          <w:p w14:paraId="48397065"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G</w:t>
            </w:r>
          </w:p>
        </w:tc>
      </w:tr>
      <w:tr w:rsidR="00B44408" w14:paraId="11AB273F" w14:textId="77777777" w:rsidTr="00B44408">
        <w:trPr>
          <w:cantSplit/>
          <w:trHeight w:val="474"/>
          <w:jc w:val="center"/>
        </w:trPr>
        <w:tc>
          <w:tcPr>
            <w:cnfStyle w:val="001000000000" w:firstRow="0" w:lastRow="0" w:firstColumn="1" w:lastColumn="0" w:oddVBand="0" w:evenVBand="0" w:oddHBand="0" w:evenHBand="0" w:firstRowFirstColumn="0" w:firstRowLastColumn="0" w:lastRowFirstColumn="0" w:lastRowLastColumn="0"/>
            <w:tcW w:w="979" w:type="dxa"/>
            <w:vMerge w:val="restart"/>
            <w:tcBorders>
              <w:top w:val="single" w:sz="4" w:space="0" w:color="000000"/>
            </w:tcBorders>
            <w:shd w:val="clear" w:color="auto" w:fill="FFFFFF"/>
          </w:tcPr>
          <w:p w14:paraId="48E70A4B" w14:textId="77777777" w:rsidR="00B44408" w:rsidRDefault="00B44408">
            <w:pPr>
              <w:spacing w:line="360" w:lineRule="auto"/>
              <w:ind w:firstLineChars="0" w:firstLine="0"/>
              <w:jc w:val="center"/>
              <w:rPr>
                <w:bCs w:val="0"/>
                <w:color w:val="000000"/>
              </w:rPr>
            </w:pPr>
          </w:p>
          <w:p w14:paraId="6282B99C"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416" w:type="dxa"/>
            <w:tcBorders>
              <w:top w:val="single" w:sz="4" w:space="0" w:color="000000"/>
              <w:bottom w:val="nil"/>
            </w:tcBorders>
            <w:shd w:val="clear" w:color="auto" w:fill="FFFFFF"/>
          </w:tcPr>
          <w:p w14:paraId="4C1771C2"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52" w:type="dxa"/>
            <w:tcBorders>
              <w:top w:val="single" w:sz="4" w:space="0" w:color="000000"/>
              <w:bottom w:val="nil"/>
            </w:tcBorders>
            <w:shd w:val="clear" w:color="auto" w:fill="FFFFFF"/>
          </w:tcPr>
          <w:p w14:paraId="3A74026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0.1200/x0**2</w:t>
            </w:r>
          </w:p>
        </w:tc>
        <w:tc>
          <w:tcPr>
            <w:tcW w:w="2900" w:type="dxa"/>
            <w:tcBorders>
              <w:top w:val="single" w:sz="4" w:space="0" w:color="000000"/>
              <w:bottom w:val="nil"/>
            </w:tcBorders>
            <w:shd w:val="clear" w:color="auto" w:fill="FFFFFF"/>
          </w:tcPr>
          <w:p w14:paraId="0F8C3A7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0B4C5BC0"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6E0D4AB7"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0EF83C7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2952" w:type="dxa"/>
            <w:tcBorders>
              <w:top w:val="nil"/>
              <w:bottom w:val="nil"/>
            </w:tcBorders>
            <w:shd w:val="clear" w:color="auto" w:fill="FFFFFF"/>
          </w:tcPr>
          <w:p w14:paraId="6434E0A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-5.0648e-7*x0</w:t>
            </w:r>
          </w:p>
        </w:tc>
        <w:tc>
          <w:tcPr>
            <w:tcW w:w="2900" w:type="dxa"/>
            <w:tcBorders>
              <w:top w:val="nil"/>
              <w:bottom w:val="nil"/>
            </w:tcBorders>
            <w:shd w:val="clear" w:color="auto" w:fill="FFFFFF"/>
          </w:tcPr>
          <w:p w14:paraId="5B9C03D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w:t>
            </w:r>
          </w:p>
        </w:tc>
      </w:tr>
      <w:tr w:rsidR="00B44408" w14:paraId="4640C79C" w14:textId="77777777" w:rsidTr="00B44408">
        <w:trPr>
          <w:cantSplit/>
          <w:trHeight w:val="727"/>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0B6885E8"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43E5CEC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52" w:type="dxa"/>
            <w:tcBorders>
              <w:top w:val="nil"/>
              <w:bottom w:val="nil"/>
            </w:tcBorders>
            <w:shd w:val="clear" w:color="auto" w:fill="FFFFFF"/>
          </w:tcPr>
          <w:p w14:paraId="623981C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-0.0002</w:t>
            </w:r>
          </w:p>
        </w:tc>
        <w:tc>
          <w:tcPr>
            <w:tcW w:w="2900" w:type="dxa"/>
            <w:tcBorders>
              <w:top w:val="nil"/>
              <w:bottom w:val="nil"/>
            </w:tcBorders>
            <w:shd w:val="clear" w:color="auto" w:fill="FFFFFF"/>
          </w:tcPr>
          <w:p w14:paraId="53357E72" w14:textId="77777777" w:rsidR="00B44408" w:rsidRDefault="00000000">
            <w:pPr>
              <w:spacing w:line="360" w:lineRule="auto"/>
              <w:ind w:firstLineChars="0" w:firstLine="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-x1*(x0 - x1)</w:t>
            </w:r>
            <w:proofErr w:type="gramStart"/>
            <w:r>
              <w:rPr>
                <w:rFonts w:hint="eastAsia"/>
                <w:color w:val="000000"/>
              </w:rPr>
              <w:t>/(</w:t>
            </w:r>
            <w:proofErr w:type="gramEnd"/>
            <w:r>
              <w:rPr>
                <w:rFonts w:hint="eastAsia"/>
                <w:color w:val="000000"/>
              </w:rPr>
              <w:t>x1 + 0.12)</w:t>
            </w:r>
          </w:p>
        </w:tc>
      </w:tr>
      <w:tr w:rsidR="00B44408" w14:paraId="696B8642"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3E36909A"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4E56311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52" w:type="dxa"/>
            <w:tcBorders>
              <w:top w:val="nil"/>
              <w:bottom w:val="nil"/>
            </w:tcBorders>
            <w:shd w:val="clear" w:color="auto" w:fill="FFFFFF"/>
          </w:tcPr>
          <w:p w14:paraId="5BA74F8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-0.0001</w:t>
            </w:r>
          </w:p>
        </w:tc>
        <w:tc>
          <w:tcPr>
            <w:tcW w:w="2900" w:type="dxa"/>
            <w:tcBorders>
              <w:top w:val="nil"/>
              <w:bottom w:val="nil"/>
            </w:tcBorders>
            <w:shd w:val="clear" w:color="auto" w:fill="FFFFFF"/>
          </w:tcPr>
          <w:p w14:paraId="3CA38D2B"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32F68401"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tcBorders>
              <w:bottom w:val="nil"/>
            </w:tcBorders>
            <w:shd w:val="clear" w:color="auto" w:fill="FFFFFF"/>
          </w:tcPr>
          <w:p w14:paraId="5D0A716F"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74AE98E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52" w:type="dxa"/>
            <w:tcBorders>
              <w:top w:val="nil"/>
              <w:bottom w:val="nil"/>
            </w:tcBorders>
            <w:shd w:val="clear" w:color="auto" w:fill="FFFFFF"/>
          </w:tcPr>
          <w:p w14:paraId="692C86C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0.0028</w:t>
            </w:r>
          </w:p>
        </w:tc>
        <w:tc>
          <w:tcPr>
            <w:tcW w:w="2900" w:type="dxa"/>
            <w:tcBorders>
              <w:top w:val="nil"/>
              <w:bottom w:val="nil"/>
            </w:tcBorders>
            <w:shd w:val="clear" w:color="auto" w:fill="FFFFFF"/>
          </w:tcPr>
          <w:p w14:paraId="6C3B1DE3" w14:textId="77777777" w:rsidR="00B44408" w:rsidRDefault="00000000">
            <w:pPr>
              <w:spacing w:line="360" w:lineRule="auto"/>
              <w:ind w:firstLineChars="0" w:firstLine="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-0.7690*x0 + 0.7690*x1</w:t>
            </w:r>
          </w:p>
        </w:tc>
      </w:tr>
      <w:tr w:rsidR="00B44408" w14:paraId="5163FA05" w14:textId="77777777" w:rsidTr="00B44408">
        <w:trPr>
          <w:cantSplit/>
          <w:trHeight w:val="1382"/>
          <w:jc w:val="center"/>
        </w:trPr>
        <w:tc>
          <w:tcPr>
            <w:cnfStyle w:val="001000000000" w:firstRow="0" w:lastRow="0" w:firstColumn="1" w:lastColumn="0" w:oddVBand="0" w:evenVBand="0" w:oddHBand="0" w:evenHBand="0" w:firstRowFirstColumn="0" w:firstRowLastColumn="0" w:lastRowFirstColumn="0" w:lastRowLastColumn="0"/>
            <w:tcW w:w="979" w:type="dxa"/>
            <w:vMerge w:val="restart"/>
            <w:tcBorders>
              <w:top w:val="nil"/>
            </w:tcBorders>
            <w:shd w:val="clear" w:color="auto" w:fill="FFFFFF"/>
          </w:tcPr>
          <w:p w14:paraId="3632DB7A" w14:textId="77777777" w:rsidR="00B44408" w:rsidRDefault="00B44408">
            <w:pPr>
              <w:spacing w:line="360" w:lineRule="auto"/>
              <w:ind w:firstLineChars="0" w:firstLine="0"/>
              <w:jc w:val="center"/>
              <w:rPr>
                <w:bCs w:val="0"/>
                <w:color w:val="000000"/>
              </w:rPr>
            </w:pPr>
          </w:p>
          <w:p w14:paraId="581AAB3D"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416" w:type="dxa"/>
            <w:tcBorders>
              <w:top w:val="nil"/>
            </w:tcBorders>
            <w:shd w:val="clear" w:color="auto" w:fill="FFFFFF"/>
          </w:tcPr>
          <w:p w14:paraId="12282DC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52" w:type="dxa"/>
            <w:tcBorders>
              <w:top w:val="nil"/>
            </w:tcBorders>
            <w:shd w:val="clear" w:color="auto" w:fill="FFFFFF"/>
          </w:tcPr>
          <w:p w14:paraId="2A713DB4"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16.6552)*</w:t>
            </w:r>
            <w:proofErr w:type="gramEnd"/>
            <w:r>
              <w:rPr>
                <w:rFonts w:hint="eastAsia"/>
                <w:color w:val="000000"/>
              </w:rPr>
              <w:t>(x0 - 0.1830) + 20.1220)/(x0 - 0.1830)</w:t>
            </w:r>
          </w:p>
        </w:tc>
        <w:tc>
          <w:tcPr>
            <w:tcW w:w="2900" w:type="dxa"/>
            <w:tcBorders>
              <w:top w:val="nil"/>
            </w:tcBorders>
            <w:shd w:val="clear" w:color="auto" w:fill="FFFFFF"/>
          </w:tcPr>
          <w:p w14:paraId="5558F96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-0.3922*x0 + 2.9918 + 1.0829/x1 - 1.9023/x0 - 5.5212/(x0*x1)</w:t>
            </w:r>
          </w:p>
        </w:tc>
      </w:tr>
      <w:tr w:rsidR="00B44408" w14:paraId="18061424"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037B6E5B" w14:textId="77777777" w:rsidR="00B44408" w:rsidRDefault="00B44408">
            <w:pPr>
              <w:spacing w:line="360" w:lineRule="auto"/>
              <w:ind w:firstLineChars="0" w:firstLine="0"/>
              <w:jc w:val="left"/>
              <w:rPr>
                <w:bCs w:val="0"/>
                <w:color w:val="000000"/>
              </w:rPr>
            </w:pPr>
          </w:p>
        </w:tc>
        <w:tc>
          <w:tcPr>
            <w:tcW w:w="1416" w:type="dxa"/>
            <w:shd w:val="clear" w:color="auto" w:fill="FFFFFF"/>
          </w:tcPr>
          <w:p w14:paraId="3145590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52" w:type="dxa"/>
            <w:shd w:val="clear" w:color="auto" w:fill="FFFFFF"/>
          </w:tcPr>
          <w:p w14:paraId="4C75FFD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-17.8251</w:t>
            </w:r>
          </w:p>
        </w:tc>
        <w:tc>
          <w:tcPr>
            <w:tcW w:w="2900" w:type="dxa"/>
            <w:shd w:val="clear" w:color="auto" w:fill="FFFFFF"/>
          </w:tcPr>
          <w:p w14:paraId="65E4DD2E"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8.8277/x0</w:t>
            </w:r>
          </w:p>
        </w:tc>
      </w:tr>
      <w:tr w:rsidR="00B44408" w14:paraId="7A6E66D2"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3C3F682B" w14:textId="77777777" w:rsidR="00B44408" w:rsidRDefault="00B44408">
            <w:pPr>
              <w:spacing w:line="360" w:lineRule="auto"/>
              <w:ind w:firstLineChars="0" w:firstLine="0"/>
              <w:jc w:val="left"/>
              <w:rPr>
                <w:bCs w:val="0"/>
                <w:color w:val="000000"/>
              </w:rPr>
            </w:pPr>
          </w:p>
        </w:tc>
        <w:tc>
          <w:tcPr>
            <w:tcW w:w="1416" w:type="dxa"/>
            <w:tcBorders>
              <w:bottom w:val="nil"/>
            </w:tcBorders>
            <w:shd w:val="clear" w:color="auto" w:fill="FFFFFF"/>
          </w:tcPr>
          <w:p w14:paraId="678C113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52" w:type="dxa"/>
            <w:tcBorders>
              <w:bottom w:val="nil"/>
            </w:tcBorders>
            <w:shd w:val="clear" w:color="auto" w:fill="FFFFFF"/>
          </w:tcPr>
          <w:p w14:paraId="037D2B6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x0*(0.07*x0 - 2.3021)</w:t>
            </w:r>
          </w:p>
        </w:tc>
        <w:tc>
          <w:tcPr>
            <w:tcW w:w="2900" w:type="dxa"/>
            <w:tcBorders>
              <w:bottom w:val="nil"/>
            </w:tcBorders>
            <w:shd w:val="clear" w:color="auto" w:fill="FFFFFF"/>
          </w:tcPr>
          <w:p w14:paraId="73F789C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1.1288 - 0.0413*x0</w:t>
            </w:r>
          </w:p>
        </w:tc>
      </w:tr>
      <w:tr w:rsidR="00B44408" w14:paraId="62445DCB" w14:textId="77777777" w:rsidTr="00B44408">
        <w:trPr>
          <w:cantSplit/>
          <w:trHeight w:val="454"/>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786B6EF6"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4C8CCA2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52" w:type="dxa"/>
            <w:tcBorders>
              <w:top w:val="nil"/>
              <w:bottom w:val="nil"/>
            </w:tcBorders>
            <w:shd w:val="clear" w:color="auto" w:fill="FFFFFF"/>
          </w:tcPr>
          <w:p w14:paraId="50332A1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-1.9999*x0</w:t>
            </w:r>
          </w:p>
        </w:tc>
        <w:tc>
          <w:tcPr>
            <w:tcW w:w="2900" w:type="dxa"/>
            <w:tcBorders>
              <w:top w:val="nil"/>
              <w:bottom w:val="nil"/>
            </w:tcBorders>
            <w:shd w:val="clear" w:color="auto" w:fill="FFFFFF"/>
          </w:tcPr>
          <w:p w14:paraId="55E2362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x1**2</w:t>
            </w:r>
            <w:proofErr w:type="gramStart"/>
            <w:r>
              <w:rPr>
                <w:rFonts w:hint="eastAsia"/>
                <w:color w:val="000000"/>
              </w:rPr>
              <w:t>/(</w:t>
            </w:r>
            <w:proofErr w:type="gramEnd"/>
            <w:r>
              <w:rPr>
                <w:rFonts w:hint="eastAsia"/>
                <w:color w:val="000000"/>
              </w:rPr>
              <w:t>x1**2 + 0.9995)</w:t>
            </w:r>
          </w:p>
        </w:tc>
      </w:tr>
      <w:tr w:rsidR="00B44408" w14:paraId="5C7DFF88" w14:textId="77777777" w:rsidTr="00B44408">
        <w:trPr>
          <w:cantSplit/>
          <w:trHeight w:val="908"/>
          <w:jc w:val="center"/>
        </w:trPr>
        <w:tc>
          <w:tcPr>
            <w:cnfStyle w:val="001000000000" w:firstRow="0" w:lastRow="0" w:firstColumn="1" w:lastColumn="0" w:oddVBand="0" w:evenVBand="0" w:oddHBand="0" w:evenHBand="0" w:firstRowFirstColumn="0" w:firstRowLastColumn="0" w:lastRowFirstColumn="0" w:lastRowLastColumn="0"/>
            <w:tcW w:w="979" w:type="dxa"/>
            <w:vMerge/>
            <w:tcBorders>
              <w:bottom w:val="nil"/>
            </w:tcBorders>
            <w:shd w:val="clear" w:color="auto" w:fill="FFFFFF"/>
          </w:tcPr>
          <w:p w14:paraId="73CF1699" w14:textId="77777777" w:rsidR="00B44408" w:rsidRDefault="00B44408">
            <w:pPr>
              <w:spacing w:line="360" w:lineRule="auto"/>
              <w:ind w:firstLineChars="0" w:firstLine="0"/>
              <w:jc w:val="left"/>
              <w:rPr>
                <w:bCs w:val="0"/>
                <w:color w:val="000000"/>
              </w:rPr>
            </w:pPr>
          </w:p>
        </w:tc>
        <w:tc>
          <w:tcPr>
            <w:tcW w:w="1416" w:type="dxa"/>
            <w:tcBorders>
              <w:top w:val="nil"/>
              <w:bottom w:val="nil"/>
            </w:tcBorders>
            <w:shd w:val="clear" w:color="auto" w:fill="FFFFFF"/>
          </w:tcPr>
          <w:p w14:paraId="6AA2F45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52" w:type="dxa"/>
            <w:tcBorders>
              <w:top w:val="nil"/>
              <w:bottom w:val="nil"/>
            </w:tcBorders>
            <w:shd w:val="clear" w:color="auto" w:fill="FFFFFF"/>
          </w:tcPr>
          <w:p w14:paraId="0884010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x0*(x0*(0.0227*x0 - 0.3051) - 1)</w:t>
            </w:r>
          </w:p>
        </w:tc>
        <w:tc>
          <w:tcPr>
            <w:tcW w:w="2900" w:type="dxa"/>
            <w:tcBorders>
              <w:top w:val="nil"/>
              <w:bottom w:val="nil"/>
            </w:tcBorders>
            <w:shd w:val="clear" w:color="auto" w:fill="FFFFFF"/>
          </w:tcPr>
          <w:p w14:paraId="4B281A19"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1.0015 - 1.1082e-5*x0**4</w:t>
            </w:r>
          </w:p>
        </w:tc>
      </w:tr>
      <w:tr w:rsidR="00B44408" w14:paraId="454BC1D1" w14:textId="77777777" w:rsidTr="00B44408">
        <w:trPr>
          <w:cantSplit/>
          <w:trHeight w:val="928"/>
          <w:jc w:val="center"/>
        </w:trPr>
        <w:tc>
          <w:tcPr>
            <w:cnfStyle w:val="001000000000" w:firstRow="0" w:lastRow="0" w:firstColumn="1" w:lastColumn="0" w:oddVBand="0" w:evenVBand="0" w:oddHBand="0" w:evenHBand="0" w:firstRowFirstColumn="0" w:firstRowLastColumn="0" w:lastRowFirstColumn="0" w:lastRowLastColumn="0"/>
            <w:tcW w:w="979" w:type="dxa"/>
            <w:vMerge w:val="restart"/>
            <w:tcBorders>
              <w:top w:val="nil"/>
            </w:tcBorders>
            <w:shd w:val="clear" w:color="auto" w:fill="FFFFFF"/>
          </w:tcPr>
          <w:p w14:paraId="68C0E510" w14:textId="77777777" w:rsidR="00B44408" w:rsidRDefault="00B44408">
            <w:pPr>
              <w:spacing w:line="360" w:lineRule="auto"/>
              <w:ind w:firstLineChars="0" w:firstLine="0"/>
              <w:jc w:val="left"/>
              <w:rPr>
                <w:bCs w:val="0"/>
                <w:color w:val="000000"/>
              </w:rPr>
            </w:pPr>
          </w:p>
          <w:p w14:paraId="4B207CCA" w14:textId="77777777" w:rsidR="00B44408" w:rsidRDefault="00000000">
            <w:pPr>
              <w:spacing w:line="360" w:lineRule="auto"/>
              <w:ind w:firstLineChars="0" w:firstLine="0"/>
              <w:jc w:val="left"/>
              <w:rPr>
                <w:bCs w:val="0"/>
                <w:color w:val="000000"/>
              </w:rPr>
            </w:pPr>
            <w:r>
              <w:rPr>
                <w:rFonts w:hint="eastAsia"/>
                <w:b w:val="0"/>
                <w:color w:val="000000"/>
              </w:rPr>
              <w:t>物种相互作用</w:t>
            </w:r>
          </w:p>
        </w:tc>
        <w:tc>
          <w:tcPr>
            <w:tcW w:w="1416" w:type="dxa"/>
            <w:tcBorders>
              <w:top w:val="nil"/>
              <w:bottom w:val="nil"/>
            </w:tcBorders>
            <w:shd w:val="clear" w:color="auto" w:fill="FFFFFF"/>
          </w:tcPr>
          <w:p w14:paraId="38603364"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52" w:type="dxa"/>
            <w:tcBorders>
              <w:top w:val="nil"/>
              <w:bottom w:val="nil"/>
            </w:tcBorders>
            <w:shd w:val="clear" w:color="auto" w:fill="FFFFFF"/>
          </w:tcPr>
          <w:p w14:paraId="5DA04D4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x0**2*(1.5515 - 1.4248*x0) + 0.8455</w:t>
            </w:r>
          </w:p>
        </w:tc>
        <w:tc>
          <w:tcPr>
            <w:tcW w:w="2900" w:type="dxa"/>
            <w:tcBorders>
              <w:top w:val="nil"/>
              <w:bottom w:val="nil"/>
            </w:tcBorders>
            <w:shd w:val="clear" w:color="auto" w:fill="FFFFFF"/>
          </w:tcPr>
          <w:p w14:paraId="69C1A7B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+ 5.0545)</w:t>
            </w:r>
          </w:p>
        </w:tc>
      </w:tr>
      <w:tr w:rsidR="00B44408" w14:paraId="545CE33C" w14:textId="77777777" w:rsidTr="00B44408">
        <w:trPr>
          <w:cantSplit/>
          <w:trHeight w:val="908"/>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06573A75" w14:textId="77777777" w:rsidR="00B44408" w:rsidRDefault="00B44408">
            <w:pPr>
              <w:spacing w:line="360" w:lineRule="auto"/>
              <w:ind w:firstLineChars="0" w:firstLine="0"/>
              <w:jc w:val="left"/>
              <w:rPr>
                <w:bCs w:val="0"/>
                <w:color w:val="000000"/>
              </w:rPr>
            </w:pPr>
          </w:p>
        </w:tc>
        <w:tc>
          <w:tcPr>
            <w:tcW w:w="1416" w:type="dxa"/>
            <w:tcBorders>
              <w:top w:val="nil"/>
            </w:tcBorders>
            <w:shd w:val="clear" w:color="auto" w:fill="FFFFFF"/>
          </w:tcPr>
          <w:p w14:paraId="5B6A519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52" w:type="dxa"/>
            <w:tcBorders>
              <w:top w:val="nil"/>
            </w:tcBorders>
            <w:shd w:val="clear" w:color="auto" w:fill="FFFFFF"/>
          </w:tcPr>
          <w:p w14:paraId="18C861A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x0**2*(1.5121 - 1.4174*x0) + 0.8690</w:t>
            </w:r>
          </w:p>
        </w:tc>
        <w:tc>
          <w:tcPr>
            <w:tcW w:w="2900" w:type="dxa"/>
            <w:tcBorders>
              <w:top w:val="nil"/>
            </w:tcBorders>
            <w:shd w:val="clear" w:color="auto" w:fill="FFFFFF"/>
          </w:tcPr>
          <w:p w14:paraId="5A56F0B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+ 5.0367)</w:t>
            </w:r>
          </w:p>
        </w:tc>
      </w:tr>
      <w:tr w:rsidR="00B44408" w14:paraId="305FAD94" w14:textId="77777777" w:rsidTr="00B44408">
        <w:trPr>
          <w:cantSplit/>
          <w:trHeight w:val="977"/>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0A865755" w14:textId="77777777" w:rsidR="00B44408" w:rsidRDefault="00B44408">
            <w:pPr>
              <w:spacing w:line="360" w:lineRule="auto"/>
              <w:ind w:firstLineChars="0" w:firstLine="0"/>
              <w:jc w:val="left"/>
              <w:rPr>
                <w:bCs w:val="0"/>
                <w:color w:val="000000"/>
              </w:rPr>
            </w:pPr>
          </w:p>
        </w:tc>
        <w:tc>
          <w:tcPr>
            <w:tcW w:w="1416" w:type="dxa"/>
            <w:shd w:val="clear" w:color="auto" w:fill="FFFFFF"/>
          </w:tcPr>
          <w:p w14:paraId="5ED105E2"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52" w:type="dxa"/>
            <w:shd w:val="clear" w:color="auto" w:fill="FFFFFF"/>
          </w:tcPr>
          <w:p w14:paraId="13DB9D2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1.4)*</w:t>
            </w:r>
            <w:proofErr w:type="gramEnd"/>
            <w:r>
              <w:rPr>
                <w:rFonts w:hint="eastAsia"/>
                <w:color w:val="000000"/>
              </w:rPr>
              <w:t>(x0*(2*x0 - 0.20) + 0.7149)</w:t>
            </w:r>
          </w:p>
        </w:tc>
        <w:tc>
          <w:tcPr>
            <w:tcW w:w="2900" w:type="dxa"/>
            <w:shd w:val="clear" w:color="auto" w:fill="FFFFFF"/>
          </w:tcPr>
          <w:p w14:paraId="6B29744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 xml:space="preserve">x0*x1*(0.1901 - 0.0240*x0) </w:t>
            </w:r>
          </w:p>
        </w:tc>
      </w:tr>
      <w:tr w:rsidR="00B44408" w14:paraId="7CDE00C7" w14:textId="77777777" w:rsidTr="00B44408">
        <w:trPr>
          <w:cantSplit/>
          <w:trHeight w:val="1362"/>
          <w:jc w:val="center"/>
        </w:trPr>
        <w:tc>
          <w:tcPr>
            <w:cnfStyle w:val="001000000000" w:firstRow="0" w:lastRow="0" w:firstColumn="1" w:lastColumn="0" w:oddVBand="0" w:evenVBand="0" w:oddHBand="0" w:evenHBand="0" w:firstRowFirstColumn="0" w:firstRowLastColumn="0" w:lastRowFirstColumn="0" w:lastRowLastColumn="0"/>
            <w:tcW w:w="979" w:type="dxa"/>
            <w:vMerge/>
            <w:shd w:val="clear" w:color="auto" w:fill="FFFFFF"/>
          </w:tcPr>
          <w:p w14:paraId="6192C721" w14:textId="77777777" w:rsidR="00B44408" w:rsidRDefault="00B44408">
            <w:pPr>
              <w:spacing w:line="360" w:lineRule="auto"/>
              <w:ind w:firstLineChars="0" w:firstLine="0"/>
              <w:jc w:val="left"/>
              <w:rPr>
                <w:bCs w:val="0"/>
                <w:color w:val="000000"/>
              </w:rPr>
            </w:pPr>
          </w:p>
        </w:tc>
        <w:tc>
          <w:tcPr>
            <w:tcW w:w="1416" w:type="dxa"/>
            <w:shd w:val="clear" w:color="auto" w:fill="FFFFFF"/>
          </w:tcPr>
          <w:p w14:paraId="56EE17F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52" w:type="dxa"/>
            <w:shd w:val="clear" w:color="auto" w:fill="FFFFFF"/>
          </w:tcPr>
          <w:p w14:paraId="0719B2C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x0**2*(x0 - </w:t>
            </w:r>
            <w:proofErr w:type="gramStart"/>
            <w:r>
              <w:rPr>
                <w:rFonts w:hint="eastAsia"/>
                <w:color w:val="000000"/>
              </w:rPr>
              <w:t>1.12)*</w:t>
            </w:r>
            <w:proofErr w:type="gramEnd"/>
            <w:r>
              <w:rPr>
                <w:rFonts w:hint="eastAsia"/>
                <w:color w:val="000000"/>
              </w:rPr>
              <w:t>(x0*(x0 - 1.84) - 1) + 0.79</w:t>
            </w:r>
          </w:p>
        </w:tc>
        <w:tc>
          <w:tcPr>
            <w:tcW w:w="2900" w:type="dxa"/>
            <w:shd w:val="clear" w:color="auto" w:fill="FFFFFF"/>
          </w:tcPr>
          <w:p w14:paraId="7FEB31AF"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x0*x1*(x0 - 1.9542)</w:t>
            </w:r>
            <w:proofErr w:type="gramStart"/>
            <w:r>
              <w:rPr>
                <w:rFonts w:hint="eastAsia"/>
                <w:color w:val="000000"/>
              </w:rPr>
              <w:t>/(</w:t>
            </w:r>
            <w:proofErr w:type="gramEnd"/>
            <w:r>
              <w:rPr>
                <w:rFonts w:hint="eastAsia"/>
                <w:color w:val="000000"/>
              </w:rPr>
              <w:t>4.71*x0 - 10.37)</w:t>
            </w:r>
          </w:p>
        </w:tc>
      </w:tr>
      <w:tr w:rsidR="00B44408" w14:paraId="383DBFCD" w14:textId="77777777" w:rsidTr="00B44408">
        <w:trPr>
          <w:cantSplit/>
          <w:trHeight w:val="1267"/>
          <w:jc w:val="center"/>
        </w:trPr>
        <w:tc>
          <w:tcPr>
            <w:cnfStyle w:val="001000000000" w:firstRow="0" w:lastRow="0" w:firstColumn="1" w:lastColumn="0" w:oddVBand="0" w:evenVBand="0" w:oddHBand="0" w:evenHBand="0" w:firstRowFirstColumn="0" w:firstRowLastColumn="0" w:lastRowFirstColumn="0" w:lastRowLastColumn="0"/>
            <w:tcW w:w="979" w:type="dxa"/>
            <w:vMerge/>
            <w:tcBorders>
              <w:bottom w:val="single" w:sz="12" w:space="0" w:color="000000"/>
            </w:tcBorders>
            <w:shd w:val="clear" w:color="auto" w:fill="FFFFFF"/>
          </w:tcPr>
          <w:p w14:paraId="6BD0DC62" w14:textId="77777777" w:rsidR="00B44408" w:rsidRDefault="00B44408">
            <w:pPr>
              <w:spacing w:line="360" w:lineRule="auto"/>
              <w:ind w:firstLineChars="0" w:firstLine="0"/>
              <w:jc w:val="left"/>
              <w:rPr>
                <w:bCs w:val="0"/>
                <w:color w:val="000000"/>
              </w:rPr>
            </w:pPr>
          </w:p>
        </w:tc>
        <w:tc>
          <w:tcPr>
            <w:tcW w:w="1416" w:type="dxa"/>
            <w:tcBorders>
              <w:bottom w:val="single" w:sz="12" w:space="0" w:color="000000"/>
            </w:tcBorders>
            <w:shd w:val="clear" w:color="auto" w:fill="FFFFFF"/>
          </w:tcPr>
          <w:p w14:paraId="46A392D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52" w:type="dxa"/>
            <w:tcBorders>
              <w:bottom w:val="single" w:sz="12" w:space="0" w:color="000000"/>
            </w:tcBorders>
            <w:shd w:val="clear" w:color="auto" w:fill="FFFFFF"/>
          </w:tcPr>
          <w:p w14:paraId="0C440F1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1.4)*</w:t>
            </w:r>
            <w:proofErr w:type="gramEnd"/>
            <w:r>
              <w:rPr>
                <w:rFonts w:hint="eastAsia"/>
                <w:color w:val="000000"/>
              </w:rPr>
              <w:t>(1.9*x0**2 + 0.6123)</w:t>
            </w:r>
          </w:p>
        </w:tc>
        <w:tc>
          <w:tcPr>
            <w:tcW w:w="2900" w:type="dxa"/>
            <w:tcBorders>
              <w:bottom w:val="single" w:sz="12" w:space="0" w:color="000000"/>
            </w:tcBorders>
            <w:shd w:val="clear" w:color="auto" w:fill="FFFFFF"/>
          </w:tcPr>
          <w:p w14:paraId="2A04349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x0*x1*(0.19- 0.0241*x0)</w:t>
            </w:r>
          </w:p>
          <w:p w14:paraId="7E63082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w:t>
            </w:r>
          </w:p>
        </w:tc>
      </w:tr>
    </w:tbl>
    <w:p w14:paraId="33F3F550" w14:textId="77777777" w:rsidR="00B44408" w:rsidRDefault="00000000">
      <w:pPr>
        <w:ind w:firstLine="480"/>
      </w:pPr>
      <w:r>
        <w:rPr>
          <w:rFonts w:hint="eastAsia"/>
        </w:rPr>
        <w:t>将</w:t>
      </w:r>
      <w:r>
        <w:rPr>
          <w:rFonts w:hint="eastAsia"/>
        </w:rPr>
        <w:t>[1,2]</w:t>
      </w:r>
      <w:r>
        <w:rPr>
          <w:rFonts w:hint="eastAsia"/>
        </w:rPr>
        <w:t>区间内发现的动力学基于相同初始状态进行积分，可得其与真实动力</w:t>
      </w:r>
      <w:r>
        <w:rPr>
          <w:rFonts w:hint="eastAsia"/>
        </w:rPr>
        <w:lastRenderedPageBreak/>
        <w:t>学的状态误差图如下：</w:t>
      </w:r>
    </w:p>
    <w:p w14:paraId="3116CFBC" w14:textId="77777777" w:rsidR="00B44408" w:rsidRDefault="00000000">
      <w:pPr>
        <w:ind w:firstLineChars="0" w:firstLine="0"/>
      </w:pPr>
      <w:r>
        <w:rPr>
          <w:rFonts w:hint="eastAsia"/>
          <w:noProof/>
        </w:rPr>
        <w:drawing>
          <wp:inline distT="0" distB="0" distL="114300" distR="114300" wp14:anchorId="53D45CF1" wp14:editId="14FE6E2F">
            <wp:extent cx="5541645" cy="2080895"/>
            <wp:effectExtent l="0" t="0" r="1905" b="14605"/>
            <wp:docPr id="35" name="图片 35" descr="h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eat2"/>
                    <pic:cNvPicPr>
                      <a:picLocks noChangeAspect="1"/>
                    </pic:cNvPicPr>
                  </pic:nvPicPr>
                  <pic:blipFill>
                    <a:blip r:embed="rId43"/>
                    <a:stretch>
                      <a:fillRect/>
                    </a:stretch>
                  </pic:blipFill>
                  <pic:spPr>
                    <a:xfrm>
                      <a:off x="0" y="0"/>
                      <a:ext cx="5541645" cy="2080895"/>
                    </a:xfrm>
                    <a:prstGeom prst="rect">
                      <a:avLst/>
                    </a:prstGeom>
                  </pic:spPr>
                </pic:pic>
              </a:graphicData>
            </a:graphic>
          </wp:inline>
        </w:drawing>
      </w:r>
    </w:p>
    <w:p w14:paraId="532C38AF"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8</w:t>
      </w:r>
      <w:r>
        <w:rPr>
          <w:rFonts w:eastAsia="黑体" w:hAnsi="黑体" w:cs="Times New Roman" w:hint="eastAsia"/>
          <w:color w:val="000000"/>
        </w:rPr>
        <w:t>热扩散动力学在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62878629"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noProof/>
          <w:color w:val="000000"/>
        </w:rPr>
        <w:drawing>
          <wp:inline distT="0" distB="0" distL="114300" distR="114300" wp14:anchorId="7FD5B260" wp14:editId="4428FAA5">
            <wp:extent cx="5669915" cy="2202815"/>
            <wp:effectExtent l="0" t="0" r="6985" b="6985"/>
            <wp:docPr id="37" name="图片 37" descr="g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ene2"/>
                    <pic:cNvPicPr>
                      <a:picLocks noChangeAspect="1"/>
                    </pic:cNvPicPr>
                  </pic:nvPicPr>
                  <pic:blipFill>
                    <a:blip r:embed="rId44"/>
                    <a:stretch>
                      <a:fillRect/>
                    </a:stretch>
                  </pic:blipFill>
                  <pic:spPr>
                    <a:xfrm>
                      <a:off x="0" y="0"/>
                      <a:ext cx="5669915" cy="2202815"/>
                    </a:xfrm>
                    <a:prstGeom prst="rect">
                      <a:avLst/>
                    </a:prstGeom>
                  </pic:spPr>
                </pic:pic>
              </a:graphicData>
            </a:graphic>
          </wp:inline>
        </w:drawing>
      </w: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9</w:t>
      </w:r>
      <w:r>
        <w:rPr>
          <w:rFonts w:eastAsia="黑体" w:hAnsi="黑体" w:cs="Times New Roman" w:hint="eastAsia"/>
          <w:color w:val="000000"/>
        </w:rPr>
        <w:t>基因调控动力学在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0432C504" w14:textId="77777777" w:rsidR="00B44408" w:rsidRDefault="00000000">
      <w:pPr>
        <w:spacing w:line="360" w:lineRule="auto"/>
        <w:ind w:firstLineChars="0" w:firstLine="0"/>
        <w:rPr>
          <w:rFonts w:ascii="宋体" w:eastAsia="宋体" w:hAnsi="宋体" w:cs="宋体"/>
          <w:szCs w:val="24"/>
        </w:rPr>
      </w:pPr>
      <w:r>
        <w:rPr>
          <w:rFonts w:ascii="宋体" w:eastAsia="宋体" w:hAnsi="宋体" w:cs="宋体" w:hint="eastAsia"/>
          <w:noProof/>
          <w:szCs w:val="24"/>
        </w:rPr>
        <w:drawing>
          <wp:inline distT="0" distB="0" distL="114300" distR="114300" wp14:anchorId="732469D3" wp14:editId="56FCB458">
            <wp:extent cx="5838190" cy="2270125"/>
            <wp:effectExtent l="0" t="0" r="10160" b="15875"/>
            <wp:docPr id="43" name="图片 43" descr="mutu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utual2"/>
                    <pic:cNvPicPr>
                      <a:picLocks noChangeAspect="1"/>
                    </pic:cNvPicPr>
                  </pic:nvPicPr>
                  <pic:blipFill>
                    <a:blip r:embed="rId45"/>
                    <a:stretch>
                      <a:fillRect/>
                    </a:stretch>
                  </pic:blipFill>
                  <pic:spPr>
                    <a:xfrm>
                      <a:off x="0" y="0"/>
                      <a:ext cx="5838190" cy="2270125"/>
                    </a:xfrm>
                    <a:prstGeom prst="rect">
                      <a:avLst/>
                    </a:prstGeom>
                  </pic:spPr>
                </pic:pic>
              </a:graphicData>
            </a:graphic>
          </wp:inline>
        </w:drawing>
      </w:r>
    </w:p>
    <w:p w14:paraId="2ABCD012"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10</w:t>
      </w:r>
      <w:r>
        <w:rPr>
          <w:rFonts w:eastAsia="黑体" w:hAnsi="黑体" w:cs="Times New Roman" w:hint="eastAsia"/>
          <w:color w:val="000000"/>
        </w:rPr>
        <w:t>物种相互作用动力学在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2886FD0F" w14:textId="77777777" w:rsidR="00B44408" w:rsidRDefault="00B44408">
      <w:pPr>
        <w:spacing w:line="360" w:lineRule="auto"/>
        <w:ind w:firstLineChars="0" w:firstLine="0"/>
        <w:rPr>
          <w:rFonts w:eastAsia="黑体" w:cs="Times New Roman"/>
          <w:color w:val="000000" w:themeColor="text1"/>
        </w:rPr>
      </w:pPr>
    </w:p>
    <w:p w14:paraId="5DA6FCF8" w14:textId="77777777" w:rsidR="00B44408" w:rsidRDefault="00000000">
      <w:pPr>
        <w:spacing w:line="360" w:lineRule="auto"/>
        <w:ind w:firstLineChars="0" w:firstLine="0"/>
        <w:jc w:val="center"/>
        <w:rPr>
          <w:rFonts w:ascii="黑体" w:eastAsia="黑体" w:hAnsi="黑体"/>
          <w:color w:val="000000" w:themeColor="text1"/>
        </w:rPr>
      </w:pPr>
      <w:r>
        <w:rPr>
          <w:rFonts w:eastAsia="黑体" w:cs="Times New Roman" w:hint="eastAsia"/>
          <w:color w:val="000000" w:themeColor="text1"/>
        </w:rPr>
        <w:t>表</w:t>
      </w:r>
      <w:r>
        <w:rPr>
          <w:rFonts w:eastAsia="黑体" w:cs="Times New Roman"/>
          <w:color w:val="000000" w:themeColor="text1"/>
        </w:rPr>
        <w:t>4.4</w:t>
      </w:r>
      <w:r>
        <w:rPr>
          <w:rFonts w:ascii="黑体" w:eastAsia="黑体" w:hAnsi="黑体" w:hint="eastAsia"/>
          <w:color w:val="000000" w:themeColor="text1"/>
        </w:rPr>
        <w:t xml:space="preserve"> 三种动力学在时间区间[2,3]上的实验</w:t>
      </w:r>
    </w:p>
    <w:tbl>
      <w:tblPr>
        <w:tblStyle w:val="110"/>
        <w:tblW w:w="8186" w:type="dxa"/>
        <w:tblInd w:w="177"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986"/>
        <w:gridCol w:w="1471"/>
        <w:gridCol w:w="3058"/>
        <w:gridCol w:w="2671"/>
      </w:tblGrid>
      <w:tr w:rsidR="00B44408" w14:paraId="7A96DD27" w14:textId="77777777" w:rsidTr="00B44408">
        <w:trPr>
          <w:cnfStyle w:val="100000000000" w:firstRow="1" w:lastRow="0" w:firstColumn="0" w:lastColumn="0" w:oddVBand="0" w:evenVBand="0" w:oddHBand="0" w:evenHBand="0" w:firstRowFirstColumn="0" w:firstRowLastColumn="0" w:lastRowFirstColumn="0" w:lastRowLastColumn="0"/>
          <w:cantSplit/>
          <w:trHeight w:val="629"/>
        </w:trPr>
        <w:tc>
          <w:tcPr>
            <w:cnfStyle w:val="001000000000" w:firstRow="0" w:lastRow="0" w:firstColumn="1" w:lastColumn="0" w:oddVBand="0" w:evenVBand="0" w:oddHBand="0" w:evenHBand="0" w:firstRowFirstColumn="0" w:firstRowLastColumn="0" w:lastRowFirstColumn="0" w:lastRowLastColumn="0"/>
            <w:tcW w:w="986" w:type="dxa"/>
            <w:tcBorders>
              <w:top w:val="single" w:sz="12" w:space="0" w:color="000000"/>
              <w:bottom w:val="single" w:sz="4" w:space="0" w:color="000000"/>
              <w:tl2br w:val="nil"/>
            </w:tcBorders>
            <w:shd w:val="clear" w:color="auto" w:fill="FFFFFF"/>
          </w:tcPr>
          <w:p w14:paraId="6A438BBC" w14:textId="77777777" w:rsidR="00B44408" w:rsidRDefault="00000000">
            <w:pPr>
              <w:spacing w:line="360" w:lineRule="auto"/>
              <w:ind w:firstLineChars="0" w:firstLine="0"/>
              <w:jc w:val="center"/>
              <w:rPr>
                <w:bCs w:val="0"/>
                <w:color w:val="000000"/>
              </w:rPr>
            </w:pPr>
            <w:r>
              <w:rPr>
                <w:rFonts w:hint="eastAsia"/>
                <w:b w:val="0"/>
                <w:color w:val="000000"/>
              </w:rPr>
              <w:lastRenderedPageBreak/>
              <w:t>动力学</w:t>
            </w:r>
          </w:p>
        </w:tc>
        <w:tc>
          <w:tcPr>
            <w:tcW w:w="1471" w:type="dxa"/>
            <w:tcBorders>
              <w:top w:val="single" w:sz="12" w:space="0" w:color="000000"/>
              <w:bottom w:val="single" w:sz="4" w:space="0" w:color="000000"/>
            </w:tcBorders>
            <w:shd w:val="clear" w:color="auto" w:fill="FFFFFF"/>
          </w:tcPr>
          <w:p w14:paraId="3C549CBD" w14:textId="77777777" w:rsidR="00B44408" w:rsidRDefault="00000000">
            <w:pPr>
              <w:spacing w:line="360" w:lineRule="auto"/>
              <w:ind w:right="120"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3058" w:type="dxa"/>
            <w:tcBorders>
              <w:top w:val="single" w:sz="12" w:space="0" w:color="000000"/>
              <w:bottom w:val="single" w:sz="4" w:space="0" w:color="000000"/>
            </w:tcBorders>
            <w:shd w:val="clear" w:color="auto" w:fill="FFFFFF"/>
          </w:tcPr>
          <w:p w14:paraId="150DD8A7"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F</w:t>
            </w:r>
          </w:p>
        </w:tc>
        <w:tc>
          <w:tcPr>
            <w:tcW w:w="2671" w:type="dxa"/>
            <w:tcBorders>
              <w:top w:val="single" w:sz="12" w:space="0" w:color="000000"/>
              <w:bottom w:val="single" w:sz="4" w:space="0" w:color="000000"/>
            </w:tcBorders>
            <w:shd w:val="clear" w:color="auto" w:fill="FFFFFF"/>
          </w:tcPr>
          <w:p w14:paraId="4F3D37EA"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 xml:space="preserve"> </w:t>
            </w:r>
            <w:r>
              <w:rPr>
                <w:b w:val="0"/>
                <w:color w:val="000000"/>
              </w:rPr>
              <w:t xml:space="preserve">   </w:t>
            </w:r>
            <w:r>
              <w:rPr>
                <w:rFonts w:hint="eastAsia"/>
                <w:b w:val="0"/>
                <w:color w:val="000000"/>
              </w:rPr>
              <w:t>动力学方程</w:t>
            </w:r>
            <w:r>
              <w:rPr>
                <w:rFonts w:hint="eastAsia"/>
                <w:b w:val="0"/>
                <w:color w:val="000000"/>
              </w:rPr>
              <w:t>G</w:t>
            </w:r>
          </w:p>
        </w:tc>
      </w:tr>
      <w:tr w:rsidR="00B44408" w14:paraId="4FA5B885"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val="restart"/>
            <w:tcBorders>
              <w:top w:val="single" w:sz="4" w:space="0" w:color="000000"/>
            </w:tcBorders>
            <w:shd w:val="clear" w:color="auto" w:fill="FFFFFF"/>
          </w:tcPr>
          <w:p w14:paraId="08AF1682" w14:textId="77777777" w:rsidR="00B44408" w:rsidRDefault="00B44408">
            <w:pPr>
              <w:spacing w:line="360" w:lineRule="auto"/>
              <w:ind w:firstLineChars="0" w:firstLine="0"/>
              <w:jc w:val="center"/>
              <w:rPr>
                <w:bCs w:val="0"/>
                <w:color w:val="000000"/>
              </w:rPr>
            </w:pPr>
          </w:p>
          <w:p w14:paraId="3FFF3DF0"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471" w:type="dxa"/>
            <w:tcBorders>
              <w:top w:val="single" w:sz="4" w:space="0" w:color="000000"/>
              <w:bottom w:val="nil"/>
            </w:tcBorders>
            <w:shd w:val="clear" w:color="auto" w:fill="FFFFFF"/>
          </w:tcPr>
          <w:p w14:paraId="3DF7E951"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058" w:type="dxa"/>
            <w:tcBorders>
              <w:top w:val="single" w:sz="4" w:space="0" w:color="000000"/>
              <w:bottom w:val="nil"/>
            </w:tcBorders>
            <w:shd w:val="clear" w:color="auto" w:fill="FFFFFF"/>
          </w:tcPr>
          <w:p w14:paraId="6ABEAD0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-0.0050 + 0.0708/x0</w:t>
            </w:r>
          </w:p>
        </w:tc>
        <w:tc>
          <w:tcPr>
            <w:tcW w:w="2671" w:type="dxa"/>
            <w:tcBorders>
              <w:top w:val="single" w:sz="4" w:space="0" w:color="000000"/>
              <w:bottom w:val="nil"/>
            </w:tcBorders>
            <w:shd w:val="clear" w:color="auto" w:fill="FFFFFF"/>
          </w:tcPr>
          <w:p w14:paraId="3001C9C1"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2E77BDFD"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23A4A421"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7E394958"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3058" w:type="dxa"/>
            <w:tcBorders>
              <w:top w:val="nil"/>
              <w:bottom w:val="nil"/>
            </w:tcBorders>
            <w:shd w:val="clear" w:color="auto" w:fill="FFFFFF"/>
          </w:tcPr>
          <w:p w14:paraId="76BFC07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p>
        </w:tc>
        <w:tc>
          <w:tcPr>
            <w:tcW w:w="2671" w:type="dxa"/>
            <w:tcBorders>
              <w:top w:val="nil"/>
              <w:bottom w:val="nil"/>
            </w:tcBorders>
            <w:shd w:val="clear" w:color="auto" w:fill="FFFFFF"/>
          </w:tcPr>
          <w:p w14:paraId="35483721"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7137E04F" w14:textId="77777777" w:rsidTr="00B44408">
        <w:trPr>
          <w:cantSplit/>
          <w:trHeight w:val="453"/>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42C053F3"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67615E3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058" w:type="dxa"/>
            <w:tcBorders>
              <w:top w:val="nil"/>
              <w:bottom w:val="nil"/>
            </w:tcBorders>
            <w:shd w:val="clear" w:color="auto" w:fill="FFFFFF"/>
          </w:tcPr>
          <w:p w14:paraId="1D68C5D1"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-2.1523e-6</w:t>
            </w:r>
          </w:p>
        </w:tc>
        <w:tc>
          <w:tcPr>
            <w:tcW w:w="2671" w:type="dxa"/>
            <w:tcBorders>
              <w:top w:val="nil"/>
              <w:bottom w:val="nil"/>
            </w:tcBorders>
            <w:shd w:val="clear" w:color="auto" w:fill="FFFFFF"/>
          </w:tcPr>
          <w:p w14:paraId="5779A83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-1.0063e-6</w:t>
            </w:r>
          </w:p>
        </w:tc>
      </w:tr>
      <w:tr w:rsidR="00B44408" w14:paraId="29005D45"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07A520BA"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64E533F1"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058" w:type="dxa"/>
            <w:tcBorders>
              <w:top w:val="nil"/>
              <w:bottom w:val="nil"/>
            </w:tcBorders>
            <w:shd w:val="clear" w:color="auto" w:fill="FFFFFF"/>
          </w:tcPr>
          <w:p w14:paraId="4806A37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-0.0003</w:t>
            </w:r>
          </w:p>
        </w:tc>
        <w:tc>
          <w:tcPr>
            <w:tcW w:w="2671" w:type="dxa"/>
            <w:tcBorders>
              <w:top w:val="nil"/>
              <w:bottom w:val="nil"/>
            </w:tcBorders>
            <w:shd w:val="clear" w:color="auto" w:fill="FFFFFF"/>
          </w:tcPr>
          <w:p w14:paraId="41BA73F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0.96*x0+0.9</w:t>
            </w:r>
            <w:r>
              <w:rPr>
                <w:color w:val="000000"/>
              </w:rPr>
              <w:t>7</w:t>
            </w:r>
            <w:r>
              <w:rPr>
                <w:rFonts w:hint="eastAsia"/>
                <w:color w:val="000000"/>
              </w:rPr>
              <w:t>*x1</w:t>
            </w:r>
          </w:p>
        </w:tc>
      </w:tr>
      <w:tr w:rsidR="00B44408" w14:paraId="1CC8C48C"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tcBorders>
              <w:bottom w:val="nil"/>
            </w:tcBorders>
            <w:shd w:val="clear" w:color="auto" w:fill="FFFFFF"/>
          </w:tcPr>
          <w:p w14:paraId="0E06E7ED"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39FC29FE"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058" w:type="dxa"/>
            <w:tcBorders>
              <w:top w:val="nil"/>
              <w:bottom w:val="nil"/>
            </w:tcBorders>
            <w:shd w:val="clear" w:color="auto" w:fill="FFFFFF"/>
          </w:tcPr>
          <w:p w14:paraId="19E3C646"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0.0534</w:t>
            </w:r>
            <w:proofErr w:type="gramStart"/>
            <w:r>
              <w:rPr>
                <w:rFonts w:hint="eastAsia"/>
                <w:color w:val="000000"/>
              </w:rPr>
              <w:t>/(</w:t>
            </w:r>
            <w:proofErr w:type="gramEnd"/>
            <w:r>
              <w:rPr>
                <w:rFonts w:hint="eastAsia"/>
                <w:color w:val="000000"/>
              </w:rPr>
              <w:t>3*x0 - 0.0496)</w:t>
            </w:r>
          </w:p>
        </w:tc>
        <w:tc>
          <w:tcPr>
            <w:tcW w:w="2671" w:type="dxa"/>
            <w:tcBorders>
              <w:top w:val="nil"/>
              <w:bottom w:val="nil"/>
            </w:tcBorders>
            <w:shd w:val="clear" w:color="auto" w:fill="FFFFFF"/>
          </w:tcPr>
          <w:p w14:paraId="523A2C7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w:t>
            </w:r>
          </w:p>
        </w:tc>
      </w:tr>
      <w:tr w:rsidR="00B44408" w14:paraId="36539185"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val="restart"/>
            <w:tcBorders>
              <w:top w:val="nil"/>
            </w:tcBorders>
            <w:shd w:val="clear" w:color="auto" w:fill="FFFFFF"/>
          </w:tcPr>
          <w:p w14:paraId="5D28F73D" w14:textId="77777777" w:rsidR="00B44408" w:rsidRDefault="00B44408">
            <w:pPr>
              <w:spacing w:line="360" w:lineRule="auto"/>
              <w:ind w:firstLineChars="0" w:firstLine="0"/>
              <w:jc w:val="center"/>
              <w:rPr>
                <w:bCs w:val="0"/>
                <w:color w:val="000000"/>
              </w:rPr>
            </w:pPr>
          </w:p>
          <w:p w14:paraId="07A1CAD6"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471" w:type="dxa"/>
            <w:tcBorders>
              <w:top w:val="nil"/>
            </w:tcBorders>
            <w:shd w:val="clear" w:color="auto" w:fill="FFFFFF"/>
          </w:tcPr>
          <w:p w14:paraId="64EF27E4"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058" w:type="dxa"/>
            <w:tcBorders>
              <w:top w:val="nil"/>
            </w:tcBorders>
            <w:shd w:val="clear" w:color="auto" w:fill="FFFFFF"/>
          </w:tcPr>
          <w:p w14:paraId="45DA3FDA"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w:t>
            </w:r>
            <w:r>
              <w:rPr>
                <w:color w:val="000000"/>
              </w:rPr>
              <w:t>6</w:t>
            </w:r>
            <w:r>
              <w:rPr>
                <w:rFonts w:hint="eastAsia"/>
                <w:color w:val="000000"/>
              </w:rPr>
              <w:t>+ 0.0039</w:t>
            </w:r>
            <w:proofErr w:type="gramStart"/>
            <w:r>
              <w:rPr>
                <w:rFonts w:hint="eastAsia"/>
                <w:color w:val="000000"/>
              </w:rPr>
              <w:t>/(</w:t>
            </w:r>
            <w:proofErr w:type="gramEnd"/>
            <w:r>
              <w:rPr>
                <w:rFonts w:hint="eastAsia"/>
                <w:color w:val="000000"/>
              </w:rPr>
              <w:t>(x0 - 1.2756)*(x0 - 0.9371))</w:t>
            </w:r>
          </w:p>
        </w:tc>
        <w:tc>
          <w:tcPr>
            <w:tcW w:w="2671" w:type="dxa"/>
            <w:tcBorders>
              <w:top w:val="nil"/>
            </w:tcBorders>
            <w:shd w:val="clear" w:color="auto" w:fill="FFFFFF"/>
          </w:tcPr>
          <w:p w14:paraId="60D068D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0.1101 - 0.4362/x1</w:t>
            </w:r>
          </w:p>
        </w:tc>
      </w:tr>
      <w:tr w:rsidR="00B44408" w14:paraId="7745C2D2"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3F026DBD" w14:textId="77777777" w:rsidR="00B44408" w:rsidRDefault="00B44408">
            <w:pPr>
              <w:spacing w:line="360" w:lineRule="auto"/>
              <w:ind w:firstLineChars="0" w:firstLine="0"/>
              <w:jc w:val="center"/>
              <w:rPr>
                <w:bCs w:val="0"/>
                <w:color w:val="000000"/>
              </w:rPr>
            </w:pPr>
          </w:p>
        </w:tc>
        <w:tc>
          <w:tcPr>
            <w:tcW w:w="1471" w:type="dxa"/>
            <w:shd w:val="clear" w:color="auto" w:fill="FFFFFF"/>
          </w:tcPr>
          <w:p w14:paraId="5B38BE01"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3058" w:type="dxa"/>
            <w:shd w:val="clear" w:color="auto" w:fill="FFFFFF"/>
          </w:tcPr>
          <w:p w14:paraId="2ADE1E1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(-0.1311*x0 - 0.0040)</w:t>
            </w:r>
            <w:proofErr w:type="gramStart"/>
            <w:r>
              <w:rPr>
                <w:rFonts w:hint="eastAsia"/>
                <w:color w:val="000000"/>
              </w:rPr>
              <w:t>/(</w:t>
            </w:r>
            <w:proofErr w:type="gramEnd"/>
            <w:r>
              <w:rPr>
                <w:rFonts w:hint="eastAsia"/>
                <w:color w:val="000000"/>
              </w:rPr>
              <w:t>x0 + 0.0259)</w:t>
            </w:r>
          </w:p>
        </w:tc>
        <w:tc>
          <w:tcPr>
            <w:tcW w:w="2671" w:type="dxa"/>
            <w:shd w:val="clear" w:color="auto" w:fill="FFFFFF"/>
          </w:tcPr>
          <w:p w14:paraId="2635C14F"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0.0006*x1</w:t>
            </w:r>
          </w:p>
        </w:tc>
      </w:tr>
      <w:tr w:rsidR="00B44408" w14:paraId="5BE58658"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4A4FEB4C" w14:textId="77777777" w:rsidR="00B44408" w:rsidRDefault="00B44408">
            <w:pPr>
              <w:spacing w:line="360" w:lineRule="auto"/>
              <w:ind w:firstLineChars="0" w:firstLine="0"/>
              <w:jc w:val="center"/>
              <w:rPr>
                <w:bCs w:val="0"/>
                <w:color w:val="000000"/>
              </w:rPr>
            </w:pPr>
          </w:p>
        </w:tc>
        <w:tc>
          <w:tcPr>
            <w:tcW w:w="1471" w:type="dxa"/>
            <w:tcBorders>
              <w:bottom w:val="nil"/>
            </w:tcBorders>
            <w:shd w:val="clear" w:color="auto" w:fill="FFFFFF"/>
          </w:tcPr>
          <w:p w14:paraId="7702A9EF"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058" w:type="dxa"/>
            <w:tcBorders>
              <w:bottom w:val="nil"/>
            </w:tcBorders>
            <w:shd w:val="clear" w:color="auto" w:fill="FFFFFF"/>
          </w:tcPr>
          <w:p w14:paraId="3C3E222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-0.7462 + 2.1821/x0</w:t>
            </w:r>
          </w:p>
        </w:tc>
        <w:tc>
          <w:tcPr>
            <w:tcW w:w="2671" w:type="dxa"/>
            <w:tcBorders>
              <w:bottom w:val="nil"/>
            </w:tcBorders>
            <w:shd w:val="clear" w:color="auto" w:fill="FFFFFF"/>
          </w:tcPr>
          <w:p w14:paraId="36B1BE7D" w14:textId="77777777" w:rsidR="00B44408" w:rsidRDefault="00000000">
            <w:pPr>
              <w:spacing w:line="360" w:lineRule="auto"/>
              <w:ind w:firstLineChars="0" w:firstLine="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w:t>
            </w:r>
            <w:r>
              <w:rPr>
                <w:color w:val="000000"/>
              </w:rPr>
              <w:t>4-</w:t>
            </w:r>
            <w:r>
              <w:rPr>
                <w:rFonts w:hint="eastAsia"/>
                <w:color w:val="000000"/>
              </w:rPr>
              <w:t>0.92/(x0*x1)</w:t>
            </w:r>
          </w:p>
        </w:tc>
      </w:tr>
      <w:tr w:rsidR="00B44408" w14:paraId="6CFCC45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0F5FBC02"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66BC4AA0"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058" w:type="dxa"/>
            <w:tcBorders>
              <w:top w:val="nil"/>
              <w:bottom w:val="nil"/>
            </w:tcBorders>
            <w:shd w:val="clear" w:color="auto" w:fill="FFFFFF"/>
          </w:tcPr>
          <w:p w14:paraId="6087DB47"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(1.8</w:t>
            </w:r>
            <w:r>
              <w:rPr>
                <w:color w:val="000000"/>
              </w:rPr>
              <w:t>8</w:t>
            </w:r>
            <w:r>
              <w:rPr>
                <w:rFonts w:hint="eastAsia"/>
                <w:color w:val="000000"/>
              </w:rPr>
              <w:t xml:space="preserve"> - 1.0</w:t>
            </w:r>
            <w:r>
              <w:rPr>
                <w:color w:val="000000"/>
              </w:rPr>
              <w:t>3</w:t>
            </w:r>
            <w:r>
              <w:rPr>
                <w:rFonts w:hint="eastAsia"/>
                <w:color w:val="000000"/>
              </w:rPr>
              <w:t>*x0)</w:t>
            </w:r>
            <w:proofErr w:type="gramStart"/>
            <w:r>
              <w:rPr>
                <w:rFonts w:hint="eastAsia"/>
                <w:color w:val="000000"/>
              </w:rPr>
              <w:t>/(</w:t>
            </w:r>
            <w:proofErr w:type="gramEnd"/>
            <w:r>
              <w:rPr>
                <w:rFonts w:hint="eastAsia"/>
                <w:color w:val="000000"/>
              </w:rPr>
              <w:t>1.6*x0*(x0 - 1.82) + 1.23)</w:t>
            </w:r>
          </w:p>
        </w:tc>
        <w:tc>
          <w:tcPr>
            <w:tcW w:w="2671" w:type="dxa"/>
            <w:tcBorders>
              <w:top w:val="nil"/>
              <w:bottom w:val="nil"/>
            </w:tcBorders>
            <w:shd w:val="clear" w:color="auto" w:fill="FFFFFF"/>
          </w:tcPr>
          <w:p w14:paraId="56F415FF" w14:textId="77777777" w:rsidR="00B44408" w:rsidRDefault="00000000">
            <w:pPr>
              <w:spacing w:line="360" w:lineRule="auto"/>
              <w:ind w:firstLine="48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0.1454-0.4218/x1</w:t>
            </w:r>
          </w:p>
        </w:tc>
      </w:tr>
      <w:tr w:rsidR="00B44408" w14:paraId="3537B760"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tcBorders>
              <w:bottom w:val="nil"/>
            </w:tcBorders>
            <w:shd w:val="clear" w:color="auto" w:fill="FFFFFF"/>
          </w:tcPr>
          <w:p w14:paraId="3805C667" w14:textId="77777777" w:rsidR="00B44408" w:rsidRDefault="00B44408">
            <w:pPr>
              <w:spacing w:line="360" w:lineRule="auto"/>
              <w:ind w:firstLineChars="0" w:firstLine="0"/>
              <w:jc w:val="center"/>
              <w:rPr>
                <w:bCs w:val="0"/>
                <w:color w:val="000000"/>
              </w:rPr>
            </w:pPr>
          </w:p>
        </w:tc>
        <w:tc>
          <w:tcPr>
            <w:tcW w:w="1471" w:type="dxa"/>
            <w:tcBorders>
              <w:top w:val="nil"/>
              <w:bottom w:val="nil"/>
            </w:tcBorders>
            <w:shd w:val="clear" w:color="auto" w:fill="FFFFFF"/>
          </w:tcPr>
          <w:p w14:paraId="5099341C"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058" w:type="dxa"/>
            <w:tcBorders>
              <w:top w:val="nil"/>
              <w:bottom w:val="nil"/>
            </w:tcBorders>
            <w:shd w:val="clear" w:color="auto" w:fill="FFFFFF"/>
          </w:tcPr>
          <w:p w14:paraId="2070F615"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r>
              <w:rPr>
                <w:color w:val="000000"/>
              </w:rPr>
              <w:t>3</w:t>
            </w:r>
            <w:r>
              <w:rPr>
                <w:rFonts w:hint="eastAsia"/>
                <w:color w:val="000000"/>
              </w:rPr>
              <w:t xml:space="preserve"> + 0.92</w:t>
            </w:r>
            <w:proofErr w:type="gramStart"/>
            <w:r>
              <w:rPr>
                <w:rFonts w:hint="eastAsia"/>
                <w:color w:val="000000"/>
              </w:rPr>
              <w:t>/(</w:t>
            </w:r>
            <w:proofErr w:type="gramEnd"/>
            <w:r>
              <w:rPr>
                <w:rFonts w:hint="eastAsia"/>
                <w:color w:val="000000"/>
              </w:rPr>
              <w:t>x0*(x0 - 1.7</w:t>
            </w:r>
            <w:r>
              <w:rPr>
                <w:color w:val="000000"/>
              </w:rPr>
              <w:t>6</w:t>
            </w:r>
            <w:r>
              <w:rPr>
                <w:rFonts w:hint="eastAsia"/>
                <w:color w:val="000000"/>
              </w:rPr>
              <w:t>)*(x0**2 - 2.0</w:t>
            </w:r>
            <w:r>
              <w:rPr>
                <w:color w:val="000000"/>
              </w:rPr>
              <w:t>3</w:t>
            </w:r>
            <w:r>
              <w:rPr>
                <w:rFonts w:hint="eastAsia"/>
                <w:color w:val="000000"/>
              </w:rPr>
              <w:t>) + 0.95)</w:t>
            </w:r>
          </w:p>
        </w:tc>
        <w:tc>
          <w:tcPr>
            <w:tcW w:w="2671" w:type="dxa"/>
            <w:tcBorders>
              <w:top w:val="nil"/>
              <w:bottom w:val="nil"/>
            </w:tcBorders>
            <w:shd w:val="clear" w:color="auto" w:fill="FFFFFF"/>
          </w:tcPr>
          <w:p w14:paraId="289D4A4A"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0.0017*x1</w:t>
            </w:r>
          </w:p>
        </w:tc>
      </w:tr>
      <w:tr w:rsidR="00B44408" w14:paraId="114A5DD4"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val="restart"/>
            <w:tcBorders>
              <w:top w:val="nil"/>
            </w:tcBorders>
            <w:shd w:val="clear" w:color="auto" w:fill="FFFFFF"/>
          </w:tcPr>
          <w:p w14:paraId="3582A415" w14:textId="77777777" w:rsidR="00B44408" w:rsidRDefault="00B44408">
            <w:pPr>
              <w:spacing w:line="360" w:lineRule="auto"/>
              <w:ind w:firstLineChars="0" w:firstLine="0"/>
              <w:jc w:val="center"/>
              <w:rPr>
                <w:bCs w:val="0"/>
                <w:color w:val="000000"/>
              </w:rPr>
            </w:pPr>
          </w:p>
          <w:p w14:paraId="6FDD9B08" w14:textId="77777777" w:rsidR="00B44408" w:rsidRDefault="00000000">
            <w:pPr>
              <w:spacing w:line="360" w:lineRule="auto"/>
              <w:ind w:firstLineChars="0" w:firstLine="0"/>
              <w:jc w:val="center"/>
              <w:rPr>
                <w:bCs w:val="0"/>
                <w:color w:val="000000"/>
              </w:rPr>
            </w:pPr>
            <w:r>
              <w:rPr>
                <w:rFonts w:hint="eastAsia"/>
                <w:b w:val="0"/>
                <w:color w:val="000000"/>
              </w:rPr>
              <w:t>物种相互作用</w:t>
            </w:r>
          </w:p>
        </w:tc>
        <w:tc>
          <w:tcPr>
            <w:tcW w:w="1471" w:type="dxa"/>
            <w:tcBorders>
              <w:top w:val="nil"/>
              <w:bottom w:val="nil"/>
            </w:tcBorders>
            <w:shd w:val="clear" w:color="auto" w:fill="FFFFFF"/>
          </w:tcPr>
          <w:p w14:paraId="23918735"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058" w:type="dxa"/>
            <w:tcBorders>
              <w:top w:val="nil"/>
              <w:bottom w:val="nil"/>
            </w:tcBorders>
            <w:shd w:val="clear" w:color="auto" w:fill="FFFFFF"/>
          </w:tcPr>
          <w:p w14:paraId="20FCB52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x0**2*(1.5502 - 1.4191*x0) + 0.8404</w:t>
            </w:r>
          </w:p>
        </w:tc>
        <w:tc>
          <w:tcPr>
            <w:tcW w:w="2671" w:type="dxa"/>
            <w:tcBorders>
              <w:top w:val="nil"/>
              <w:bottom w:val="nil"/>
            </w:tcBorders>
            <w:shd w:val="clear" w:color="auto" w:fill="FFFFFF"/>
          </w:tcPr>
          <w:p w14:paraId="19BD614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+ 5.0520)</w:t>
            </w:r>
          </w:p>
        </w:tc>
      </w:tr>
      <w:tr w:rsidR="00B44408" w14:paraId="641738F8"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6CFE50D9" w14:textId="77777777" w:rsidR="00B44408" w:rsidRDefault="00B44408">
            <w:pPr>
              <w:spacing w:line="360" w:lineRule="auto"/>
              <w:ind w:firstLineChars="0" w:firstLine="0"/>
              <w:jc w:val="center"/>
              <w:rPr>
                <w:bCs w:val="0"/>
                <w:color w:val="000000"/>
              </w:rPr>
            </w:pPr>
          </w:p>
        </w:tc>
        <w:tc>
          <w:tcPr>
            <w:tcW w:w="1471" w:type="dxa"/>
            <w:tcBorders>
              <w:top w:val="nil"/>
            </w:tcBorders>
            <w:shd w:val="clear" w:color="auto" w:fill="FFFFFF"/>
          </w:tcPr>
          <w:p w14:paraId="737095EE"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3058" w:type="dxa"/>
            <w:tcBorders>
              <w:top w:val="nil"/>
            </w:tcBorders>
            <w:shd w:val="clear" w:color="auto" w:fill="FFFFFF"/>
          </w:tcPr>
          <w:p w14:paraId="4134CA7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-x0*(x0 - </w:t>
            </w:r>
            <w:proofErr w:type="gramStart"/>
            <w:r>
              <w:rPr>
                <w:rFonts w:hint="eastAsia"/>
                <w:color w:val="000000"/>
              </w:rPr>
              <w:t>0.9945)*</w:t>
            </w:r>
            <w:proofErr w:type="gramEnd"/>
            <w:r>
              <w:rPr>
                <w:rFonts w:hint="eastAsia"/>
                <w:color w:val="000000"/>
              </w:rPr>
              <w:t>(2*x0 - 1.0235) + 1.0043</w:t>
            </w:r>
          </w:p>
        </w:tc>
        <w:tc>
          <w:tcPr>
            <w:tcW w:w="2671" w:type="dxa"/>
            <w:tcBorders>
              <w:top w:val="nil"/>
            </w:tcBorders>
            <w:shd w:val="clear" w:color="auto" w:fill="FFFFFF"/>
          </w:tcPr>
          <w:p w14:paraId="21480C93"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x0*x1*(0.1915 - 0.0250*x0)</w:t>
            </w:r>
          </w:p>
        </w:tc>
      </w:tr>
      <w:tr w:rsidR="00B44408" w14:paraId="573B299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69F16C91" w14:textId="77777777" w:rsidR="00B44408" w:rsidRDefault="00B44408">
            <w:pPr>
              <w:spacing w:line="360" w:lineRule="auto"/>
              <w:ind w:firstLineChars="0" w:firstLine="0"/>
              <w:jc w:val="center"/>
              <w:rPr>
                <w:bCs w:val="0"/>
                <w:color w:val="000000"/>
              </w:rPr>
            </w:pPr>
          </w:p>
        </w:tc>
        <w:tc>
          <w:tcPr>
            <w:tcW w:w="1471" w:type="dxa"/>
            <w:shd w:val="clear" w:color="auto" w:fill="FFFFFF"/>
          </w:tcPr>
          <w:p w14:paraId="6DDED4C9"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058" w:type="dxa"/>
            <w:shd w:val="clear" w:color="auto" w:fill="FFFFFF"/>
          </w:tcPr>
          <w:p w14:paraId="18960242"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1.3951)*</w:t>
            </w:r>
            <w:proofErr w:type="gramEnd"/>
            <w:r>
              <w:rPr>
                <w:rFonts w:hint="eastAsia"/>
                <w:color w:val="000000"/>
              </w:rPr>
              <w:t>(1.87*x0**2 + 0.66)</w:t>
            </w:r>
          </w:p>
        </w:tc>
        <w:tc>
          <w:tcPr>
            <w:tcW w:w="2671" w:type="dxa"/>
            <w:shd w:val="clear" w:color="auto" w:fill="FFFFFF"/>
          </w:tcPr>
          <w:p w14:paraId="4DE14C5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+ 5.04)</w:t>
            </w:r>
          </w:p>
        </w:tc>
      </w:tr>
      <w:tr w:rsidR="00B44408" w14:paraId="68C33212"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86" w:type="dxa"/>
            <w:vMerge/>
            <w:shd w:val="clear" w:color="auto" w:fill="FFFFFF"/>
          </w:tcPr>
          <w:p w14:paraId="13B80464" w14:textId="77777777" w:rsidR="00B44408" w:rsidRDefault="00B44408">
            <w:pPr>
              <w:spacing w:line="360" w:lineRule="auto"/>
              <w:ind w:firstLineChars="0" w:firstLine="0"/>
              <w:jc w:val="center"/>
              <w:rPr>
                <w:bCs w:val="0"/>
                <w:color w:val="000000"/>
              </w:rPr>
            </w:pPr>
          </w:p>
        </w:tc>
        <w:tc>
          <w:tcPr>
            <w:tcW w:w="1471" w:type="dxa"/>
            <w:shd w:val="clear" w:color="auto" w:fill="FFFFFF"/>
          </w:tcPr>
          <w:p w14:paraId="158D2515"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058" w:type="dxa"/>
            <w:shd w:val="clear" w:color="auto" w:fill="FFFFFF"/>
          </w:tcPr>
          <w:p w14:paraId="62D4454F"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x0**2*(0.9617 - x0) + 0.9136</w:t>
            </w:r>
          </w:p>
        </w:tc>
        <w:tc>
          <w:tcPr>
            <w:tcW w:w="2671" w:type="dxa"/>
            <w:shd w:val="clear" w:color="auto" w:fill="FFFFFF"/>
          </w:tcPr>
          <w:p w14:paraId="0473C7C3"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x0*x1*(2.63*x0</w:t>
            </w:r>
            <w:r>
              <w:rPr>
                <w:color w:val="000000"/>
              </w:rPr>
              <w:t>-</w:t>
            </w:r>
            <w:r>
              <w:rPr>
                <w:rFonts w:hint="eastAsia"/>
                <w:color w:val="000000"/>
              </w:rPr>
              <w:t>5.</w:t>
            </w:r>
            <w:r>
              <w:rPr>
                <w:color w:val="000000"/>
              </w:rPr>
              <w:t>04</w:t>
            </w:r>
            <w:r>
              <w:rPr>
                <w:rFonts w:hint="eastAsia"/>
                <w:color w:val="000000"/>
              </w:rPr>
              <w:t>)</w:t>
            </w:r>
            <w:proofErr w:type="gramStart"/>
            <w:r>
              <w:rPr>
                <w:rFonts w:hint="eastAsia"/>
                <w:color w:val="000000"/>
              </w:rPr>
              <w:t>/(</w:t>
            </w:r>
            <w:proofErr w:type="gramEnd"/>
            <w:r>
              <w:rPr>
                <w:rFonts w:hint="eastAsia"/>
                <w:color w:val="000000"/>
              </w:rPr>
              <w:t>14.0</w:t>
            </w:r>
            <w:r>
              <w:rPr>
                <w:color w:val="000000"/>
              </w:rPr>
              <w:t>9</w:t>
            </w:r>
            <w:r>
              <w:rPr>
                <w:rFonts w:hint="eastAsia"/>
                <w:color w:val="000000"/>
              </w:rPr>
              <w:t>*x0- 28.4)</w:t>
            </w:r>
          </w:p>
        </w:tc>
      </w:tr>
      <w:tr w:rsidR="00B44408" w14:paraId="14CD5B8C" w14:textId="77777777" w:rsidTr="00B44408">
        <w:trPr>
          <w:cantSplit/>
          <w:trHeight w:val="1645"/>
        </w:trPr>
        <w:tc>
          <w:tcPr>
            <w:cnfStyle w:val="001000000000" w:firstRow="0" w:lastRow="0" w:firstColumn="1" w:lastColumn="0" w:oddVBand="0" w:evenVBand="0" w:oddHBand="0" w:evenHBand="0" w:firstRowFirstColumn="0" w:firstRowLastColumn="0" w:lastRowFirstColumn="0" w:lastRowLastColumn="0"/>
            <w:tcW w:w="986" w:type="dxa"/>
            <w:vMerge/>
            <w:tcBorders>
              <w:bottom w:val="single" w:sz="12" w:space="0" w:color="000000"/>
            </w:tcBorders>
            <w:shd w:val="clear" w:color="auto" w:fill="FFFFFF"/>
          </w:tcPr>
          <w:p w14:paraId="2364B927" w14:textId="77777777" w:rsidR="00B44408" w:rsidRDefault="00B44408">
            <w:pPr>
              <w:spacing w:line="360" w:lineRule="auto"/>
              <w:ind w:firstLineChars="0" w:firstLine="0"/>
              <w:jc w:val="center"/>
              <w:rPr>
                <w:bCs w:val="0"/>
                <w:color w:val="000000"/>
              </w:rPr>
            </w:pPr>
          </w:p>
        </w:tc>
        <w:tc>
          <w:tcPr>
            <w:tcW w:w="1471" w:type="dxa"/>
            <w:tcBorders>
              <w:bottom w:val="single" w:sz="12" w:space="0" w:color="000000"/>
            </w:tcBorders>
            <w:shd w:val="clear" w:color="auto" w:fill="FFFFFF"/>
          </w:tcPr>
          <w:p w14:paraId="6A1FD41F"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058" w:type="dxa"/>
            <w:tcBorders>
              <w:bottom w:val="single" w:sz="12" w:space="0" w:color="000000"/>
            </w:tcBorders>
            <w:shd w:val="clear" w:color="auto" w:fill="FFFFFF"/>
          </w:tcPr>
          <w:p w14:paraId="6219A9F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1.4)*</w:t>
            </w:r>
            <w:proofErr w:type="gramEnd"/>
            <w:r>
              <w:rPr>
                <w:rFonts w:hint="eastAsia"/>
                <w:color w:val="000000"/>
              </w:rPr>
              <w:t>(1.89*x0**2 + 0.66)</w:t>
            </w:r>
          </w:p>
        </w:tc>
        <w:tc>
          <w:tcPr>
            <w:tcW w:w="2671" w:type="dxa"/>
            <w:tcBorders>
              <w:bottom w:val="single" w:sz="12" w:space="0" w:color="000000"/>
            </w:tcBorders>
            <w:shd w:val="clear" w:color="auto" w:fill="FFFFFF"/>
          </w:tcPr>
          <w:p w14:paraId="0D9B2B0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+ 5.0203)</w:t>
            </w:r>
          </w:p>
        </w:tc>
      </w:tr>
    </w:tbl>
    <w:p w14:paraId="253DB458" w14:textId="77777777" w:rsidR="00B44408" w:rsidRDefault="00000000">
      <w:pPr>
        <w:ind w:firstLine="480"/>
      </w:pPr>
      <w:r>
        <w:rPr>
          <w:rFonts w:hint="eastAsia"/>
        </w:rPr>
        <w:t>将</w:t>
      </w:r>
      <w:r>
        <w:rPr>
          <w:rFonts w:hint="eastAsia"/>
        </w:rPr>
        <w:t>[2,3]</w:t>
      </w:r>
      <w:r>
        <w:rPr>
          <w:rFonts w:hint="eastAsia"/>
        </w:rPr>
        <w:t>区间内发现的动力学基于相同初始状态进行积分，可得其与真实动力学的状态误差图如下：</w:t>
      </w:r>
    </w:p>
    <w:p w14:paraId="4B3C6D6F" w14:textId="77777777" w:rsidR="00B44408" w:rsidRDefault="00000000">
      <w:pPr>
        <w:ind w:firstLineChars="0" w:firstLine="0"/>
        <w:jc w:val="center"/>
        <w:rPr>
          <w:rFonts w:asciiTheme="minorEastAsia" w:hAnsiTheme="minorEastAsia" w:cstheme="minorEastAsia"/>
        </w:rPr>
      </w:pPr>
      <w:r>
        <w:rPr>
          <w:noProof/>
        </w:rPr>
        <w:lastRenderedPageBreak/>
        <w:drawing>
          <wp:inline distT="0" distB="0" distL="114300" distR="114300" wp14:anchorId="379F7500" wp14:editId="7B586374">
            <wp:extent cx="5430520" cy="2038350"/>
            <wp:effectExtent l="0" t="0" r="0" b="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46"/>
                    <a:stretch>
                      <a:fillRect/>
                    </a:stretch>
                  </pic:blipFill>
                  <pic:spPr>
                    <a:xfrm>
                      <a:off x="0" y="0"/>
                      <a:ext cx="5432935" cy="2039192"/>
                    </a:xfrm>
                    <a:prstGeom prst="rect">
                      <a:avLst/>
                    </a:prstGeom>
                    <a:noFill/>
                    <a:ln w="9525">
                      <a:noFill/>
                    </a:ln>
                  </pic:spPr>
                </pic:pic>
              </a:graphicData>
            </a:graphic>
          </wp:inline>
        </w:drawing>
      </w:r>
    </w:p>
    <w:p w14:paraId="683F1084"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1</w:t>
      </w:r>
      <w:r>
        <w:rPr>
          <w:rFonts w:eastAsia="黑体" w:hAnsi="黑体" w:cs="Times New Roman" w:hint="eastAsia"/>
          <w:color w:val="000000"/>
        </w:rPr>
        <w:t>热扩散动力学在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566985F2"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noProof/>
          <w:color w:val="000000"/>
        </w:rPr>
        <w:drawing>
          <wp:inline distT="0" distB="0" distL="114300" distR="114300" wp14:anchorId="08EC4CE9" wp14:editId="6C4F2C2E">
            <wp:extent cx="5432425" cy="2039620"/>
            <wp:effectExtent l="0" t="0" r="15875" b="17780"/>
            <wp:docPr id="60" name="图片 60" descr="ge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ene3"/>
                    <pic:cNvPicPr>
                      <a:picLocks noChangeAspect="1"/>
                    </pic:cNvPicPr>
                  </pic:nvPicPr>
                  <pic:blipFill>
                    <a:blip r:embed="rId47"/>
                    <a:stretch>
                      <a:fillRect/>
                    </a:stretch>
                  </pic:blipFill>
                  <pic:spPr>
                    <a:xfrm>
                      <a:off x="0" y="0"/>
                      <a:ext cx="5432425" cy="2039620"/>
                    </a:xfrm>
                    <a:prstGeom prst="rect">
                      <a:avLst/>
                    </a:prstGeom>
                  </pic:spPr>
                </pic:pic>
              </a:graphicData>
            </a:graphic>
          </wp:inline>
        </w:drawing>
      </w:r>
    </w:p>
    <w:p w14:paraId="294487A2"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2</w:t>
      </w:r>
      <w:r>
        <w:rPr>
          <w:rFonts w:eastAsia="黑体" w:hAnsi="黑体" w:cs="Times New Roman" w:hint="eastAsia"/>
          <w:color w:val="000000"/>
        </w:rPr>
        <w:t>基因调控动力学在</w:t>
      </w:r>
      <w:r>
        <w:rPr>
          <w:rFonts w:eastAsia="黑体" w:hAnsi="黑体" w:cs="Times New Roman" w:hint="eastAsia"/>
          <w:color w:val="000000"/>
        </w:rPr>
        <w:t>random</w:t>
      </w:r>
      <w:r>
        <w:rPr>
          <w:rFonts w:eastAsia="黑体" w:hAnsi="黑体" w:cs="Times New Roman" w:hint="eastAsia"/>
          <w:color w:val="000000"/>
        </w:rPr>
        <w:t>（左）和</w:t>
      </w:r>
      <w:r>
        <w:rPr>
          <w:rFonts w:eastAsia="黑体" w:hAnsi="黑体" w:cs="Times New Roman" w:hint="eastAsia"/>
          <w:color w:val="000000"/>
        </w:rPr>
        <w:t>community(</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451408D9" w14:textId="77777777" w:rsidR="00B44408" w:rsidRDefault="00000000">
      <w:pPr>
        <w:spacing w:line="360" w:lineRule="auto"/>
        <w:ind w:firstLineChars="0" w:firstLine="0"/>
        <w:rPr>
          <w:rFonts w:ascii="宋体" w:eastAsia="宋体" w:hAnsi="宋体" w:cs="宋体"/>
          <w:szCs w:val="24"/>
        </w:rPr>
      </w:pPr>
      <w:r>
        <w:rPr>
          <w:rFonts w:ascii="宋体" w:eastAsia="宋体" w:hAnsi="宋体" w:cs="宋体" w:hint="eastAsia"/>
          <w:noProof/>
          <w:szCs w:val="24"/>
        </w:rPr>
        <w:drawing>
          <wp:inline distT="0" distB="0" distL="114300" distR="114300" wp14:anchorId="345EE0FD" wp14:editId="36EA228D">
            <wp:extent cx="5574030" cy="2092960"/>
            <wp:effectExtent l="0" t="0" r="7620" b="2540"/>
            <wp:docPr id="61" name="图片 61" descr="mutu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mutual3"/>
                    <pic:cNvPicPr>
                      <a:picLocks noChangeAspect="1"/>
                    </pic:cNvPicPr>
                  </pic:nvPicPr>
                  <pic:blipFill>
                    <a:blip r:embed="rId48"/>
                    <a:stretch>
                      <a:fillRect/>
                    </a:stretch>
                  </pic:blipFill>
                  <pic:spPr>
                    <a:xfrm>
                      <a:off x="0" y="0"/>
                      <a:ext cx="5574030" cy="2092960"/>
                    </a:xfrm>
                    <a:prstGeom prst="rect">
                      <a:avLst/>
                    </a:prstGeom>
                  </pic:spPr>
                </pic:pic>
              </a:graphicData>
            </a:graphic>
          </wp:inline>
        </w:drawing>
      </w:r>
    </w:p>
    <w:p w14:paraId="2CA4531C" w14:textId="77777777" w:rsidR="00B44408" w:rsidRDefault="00000000">
      <w:pPr>
        <w:spacing w:line="360" w:lineRule="auto"/>
        <w:ind w:firstLineChars="0" w:firstLine="0"/>
        <w:jc w:val="center"/>
        <w:rPr>
          <w:rFonts w:ascii="黑体" w:eastAsia="黑体" w:hAnsi="黑体"/>
          <w:color w:val="000000" w:themeColor="text1"/>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3</w:t>
      </w:r>
      <w:r>
        <w:rPr>
          <w:rFonts w:eastAsia="黑体" w:hAnsi="黑体" w:cs="Times New Roman" w:hint="eastAsia"/>
          <w:color w:val="000000"/>
        </w:rPr>
        <w:t>物种相互作用动力学在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371530B0" w14:textId="77777777" w:rsidR="00B44408" w:rsidRDefault="00B44408">
      <w:pPr>
        <w:spacing w:line="360" w:lineRule="auto"/>
        <w:ind w:firstLineChars="0" w:firstLine="0"/>
      </w:pPr>
    </w:p>
    <w:p w14:paraId="42F9AFC5" w14:textId="77777777" w:rsidR="00B44408" w:rsidRDefault="00B44408" w:rsidP="00063A67">
      <w:pPr>
        <w:ind w:firstLineChars="0" w:firstLine="0"/>
      </w:pPr>
    </w:p>
    <w:p w14:paraId="7FD8FE9D" w14:textId="77777777" w:rsidR="00B44408" w:rsidRDefault="00000000">
      <w:pPr>
        <w:ind w:firstLine="480"/>
        <w:jc w:val="center"/>
        <w:rPr>
          <w:rFonts w:ascii="黑体" w:eastAsia="黑体" w:hAnsi="黑体"/>
        </w:rPr>
      </w:pPr>
      <w:r>
        <w:rPr>
          <w:rFonts w:ascii="黑体" w:eastAsia="黑体" w:hAnsi="黑体" w:hint="eastAsia"/>
        </w:rPr>
        <w:t>表</w:t>
      </w:r>
      <w:r>
        <w:rPr>
          <w:rFonts w:ascii="黑体" w:eastAsia="黑体" w:hAnsi="黑体" w:cs="Times New Roman"/>
        </w:rPr>
        <w:t>4.5</w:t>
      </w:r>
      <w:r>
        <w:rPr>
          <w:rFonts w:ascii="黑体" w:eastAsia="黑体" w:hAnsi="黑体" w:hint="eastAsia"/>
        </w:rPr>
        <w:t xml:space="preserve"> 三种动力学在时间区间[3,4]上的实验</w:t>
      </w:r>
    </w:p>
    <w:tbl>
      <w:tblPr>
        <w:tblStyle w:val="110"/>
        <w:tblW w:w="8285" w:type="dxa"/>
        <w:tblInd w:w="-56"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1049"/>
        <w:gridCol w:w="1417"/>
        <w:gridCol w:w="3402"/>
        <w:gridCol w:w="2417"/>
      </w:tblGrid>
      <w:tr w:rsidR="00B44408" w14:paraId="5251A93D" w14:textId="77777777" w:rsidTr="00B4440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49" w:type="dxa"/>
            <w:tcBorders>
              <w:top w:val="single" w:sz="12" w:space="0" w:color="000000"/>
              <w:bottom w:val="single" w:sz="4" w:space="0" w:color="000000"/>
              <w:tl2br w:val="nil"/>
            </w:tcBorders>
            <w:shd w:val="clear" w:color="auto" w:fill="FFFFFF"/>
          </w:tcPr>
          <w:p w14:paraId="42ACDC60" w14:textId="77777777" w:rsidR="00B44408" w:rsidRDefault="00000000">
            <w:pPr>
              <w:spacing w:line="360" w:lineRule="auto"/>
              <w:ind w:firstLineChars="0" w:firstLine="0"/>
              <w:jc w:val="center"/>
              <w:rPr>
                <w:bCs w:val="0"/>
                <w:color w:val="000000"/>
              </w:rPr>
            </w:pPr>
            <w:r>
              <w:rPr>
                <w:rFonts w:hint="eastAsia"/>
                <w:b w:val="0"/>
                <w:color w:val="000000"/>
              </w:rPr>
              <w:lastRenderedPageBreak/>
              <w:t>动力学</w:t>
            </w:r>
          </w:p>
        </w:tc>
        <w:tc>
          <w:tcPr>
            <w:tcW w:w="1417" w:type="dxa"/>
            <w:tcBorders>
              <w:top w:val="single" w:sz="12" w:space="0" w:color="000000"/>
              <w:bottom w:val="single" w:sz="4" w:space="0" w:color="000000"/>
            </w:tcBorders>
            <w:shd w:val="clear" w:color="auto" w:fill="FFFFFF"/>
          </w:tcPr>
          <w:p w14:paraId="7C8F14C8" w14:textId="77777777" w:rsidR="00B44408" w:rsidRDefault="00000000">
            <w:pPr>
              <w:spacing w:line="360" w:lineRule="auto"/>
              <w:ind w:right="120"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3402" w:type="dxa"/>
            <w:tcBorders>
              <w:top w:val="single" w:sz="12" w:space="0" w:color="000000"/>
              <w:bottom w:val="single" w:sz="4" w:space="0" w:color="000000"/>
            </w:tcBorders>
            <w:shd w:val="clear" w:color="auto" w:fill="FFFFFF"/>
          </w:tcPr>
          <w:p w14:paraId="181D288E"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F</w:t>
            </w:r>
          </w:p>
        </w:tc>
        <w:tc>
          <w:tcPr>
            <w:tcW w:w="2417" w:type="dxa"/>
            <w:tcBorders>
              <w:top w:val="single" w:sz="12" w:space="0" w:color="000000"/>
              <w:bottom w:val="single" w:sz="4" w:space="0" w:color="000000"/>
            </w:tcBorders>
            <w:shd w:val="clear" w:color="auto" w:fill="FFFFFF"/>
          </w:tcPr>
          <w:p w14:paraId="31A998A4"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G</w:t>
            </w:r>
          </w:p>
        </w:tc>
      </w:tr>
      <w:tr w:rsidR="00B44408" w14:paraId="45EC67A6"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val="restart"/>
            <w:tcBorders>
              <w:top w:val="single" w:sz="4" w:space="0" w:color="000000"/>
            </w:tcBorders>
            <w:shd w:val="clear" w:color="auto" w:fill="FFFFFF"/>
          </w:tcPr>
          <w:p w14:paraId="21D664F3" w14:textId="77777777" w:rsidR="00B44408" w:rsidRDefault="00B44408">
            <w:pPr>
              <w:spacing w:line="360" w:lineRule="auto"/>
              <w:ind w:firstLineChars="0" w:firstLine="0"/>
              <w:jc w:val="center"/>
              <w:rPr>
                <w:bCs w:val="0"/>
                <w:color w:val="000000"/>
              </w:rPr>
            </w:pPr>
          </w:p>
          <w:p w14:paraId="38EB854F"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417" w:type="dxa"/>
            <w:tcBorders>
              <w:top w:val="single" w:sz="4" w:space="0" w:color="000000"/>
              <w:bottom w:val="nil"/>
            </w:tcBorders>
            <w:shd w:val="clear" w:color="auto" w:fill="FFFFFF"/>
          </w:tcPr>
          <w:p w14:paraId="3E66090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402" w:type="dxa"/>
            <w:tcBorders>
              <w:top w:val="single" w:sz="4" w:space="0" w:color="000000"/>
              <w:bottom w:val="nil"/>
            </w:tcBorders>
            <w:shd w:val="clear" w:color="auto" w:fill="FFFFFF"/>
          </w:tcPr>
          <w:p w14:paraId="6B754FDF"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-0.0009</w:t>
            </w:r>
          </w:p>
        </w:tc>
        <w:tc>
          <w:tcPr>
            <w:tcW w:w="2417" w:type="dxa"/>
            <w:tcBorders>
              <w:top w:val="single" w:sz="4" w:space="0" w:color="000000"/>
              <w:bottom w:val="nil"/>
            </w:tcBorders>
            <w:shd w:val="clear" w:color="auto" w:fill="FFFFFF"/>
          </w:tcPr>
          <w:p w14:paraId="0E86014C"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w:t>
            </w:r>
            <w:proofErr w:type="gramStart"/>
            <w:r>
              <w:rPr>
                <w:rFonts w:hint="eastAsia"/>
                <w:color w:val="000000"/>
              </w:rPr>
              <w:t>1)*</w:t>
            </w:r>
            <w:proofErr w:type="gramEnd"/>
            <w:r>
              <w:rPr>
                <w:rFonts w:hint="eastAsia"/>
                <w:color w:val="000000"/>
              </w:rPr>
              <w:t>((x0 - x1)**2 - 1.0</w:t>
            </w:r>
            <w:r>
              <w:rPr>
                <w:color w:val="000000"/>
              </w:rPr>
              <w:t>1</w:t>
            </w:r>
            <w:r>
              <w:rPr>
                <w:rFonts w:hint="eastAsia"/>
                <w:color w:val="000000"/>
              </w:rPr>
              <w:t>)</w:t>
            </w:r>
          </w:p>
        </w:tc>
      </w:tr>
      <w:tr w:rsidR="00B44408" w14:paraId="492832E7"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19511723"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56F1464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3402" w:type="dxa"/>
            <w:tcBorders>
              <w:top w:val="nil"/>
              <w:bottom w:val="nil"/>
            </w:tcBorders>
            <w:shd w:val="clear" w:color="auto" w:fill="FFFFFF"/>
          </w:tcPr>
          <w:p w14:paraId="0122AE6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p>
        </w:tc>
        <w:tc>
          <w:tcPr>
            <w:tcW w:w="2417" w:type="dxa"/>
            <w:tcBorders>
              <w:top w:val="nil"/>
              <w:bottom w:val="nil"/>
            </w:tcBorders>
            <w:shd w:val="clear" w:color="auto" w:fill="FFFFFF"/>
          </w:tcPr>
          <w:p w14:paraId="2A884768"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73AE3DF3" w14:textId="77777777" w:rsidTr="00B44408">
        <w:trPr>
          <w:cantSplit/>
          <w:trHeight w:val="453"/>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2635B042"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74B7982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402" w:type="dxa"/>
            <w:tcBorders>
              <w:top w:val="nil"/>
              <w:bottom w:val="nil"/>
            </w:tcBorders>
            <w:shd w:val="clear" w:color="auto" w:fill="FFFFFF"/>
          </w:tcPr>
          <w:p w14:paraId="425541F9"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p>
        </w:tc>
        <w:tc>
          <w:tcPr>
            <w:tcW w:w="2417" w:type="dxa"/>
            <w:tcBorders>
              <w:top w:val="nil"/>
              <w:bottom w:val="nil"/>
            </w:tcBorders>
            <w:shd w:val="clear" w:color="auto" w:fill="FFFFFF"/>
          </w:tcPr>
          <w:p w14:paraId="5BD0C8A5"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w:t>
            </w:r>
          </w:p>
        </w:tc>
      </w:tr>
      <w:tr w:rsidR="00B44408" w14:paraId="78A87B8A"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7E8B9593"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4BF623C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402" w:type="dxa"/>
            <w:tcBorders>
              <w:top w:val="nil"/>
              <w:bottom w:val="nil"/>
            </w:tcBorders>
            <w:shd w:val="clear" w:color="auto" w:fill="FFFFFF"/>
          </w:tcPr>
          <w:p w14:paraId="3CC89C55"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-0.2493/x0**2</w:t>
            </w:r>
          </w:p>
        </w:tc>
        <w:tc>
          <w:tcPr>
            <w:tcW w:w="2417" w:type="dxa"/>
            <w:tcBorders>
              <w:top w:val="nil"/>
              <w:bottom w:val="nil"/>
            </w:tcBorders>
            <w:shd w:val="clear" w:color="auto" w:fill="FFFFFF"/>
          </w:tcPr>
          <w:p w14:paraId="7722447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-0.7693*x0 + 0.7182*x1 + 0.6432</w:t>
            </w:r>
          </w:p>
        </w:tc>
      </w:tr>
      <w:tr w:rsidR="00B44408" w14:paraId="7509E13A"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tcBorders>
              <w:bottom w:val="nil"/>
            </w:tcBorders>
            <w:shd w:val="clear" w:color="auto" w:fill="FFFFFF"/>
          </w:tcPr>
          <w:p w14:paraId="72984AE6"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577E5DC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402" w:type="dxa"/>
            <w:tcBorders>
              <w:top w:val="nil"/>
              <w:bottom w:val="nil"/>
            </w:tcBorders>
            <w:shd w:val="clear" w:color="auto" w:fill="FFFFFF"/>
          </w:tcPr>
          <w:p w14:paraId="25E1723E"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0.0091*x0 - 0.1138</w:t>
            </w:r>
          </w:p>
        </w:tc>
        <w:tc>
          <w:tcPr>
            <w:tcW w:w="2417" w:type="dxa"/>
            <w:tcBorders>
              <w:top w:val="nil"/>
              <w:bottom w:val="nil"/>
            </w:tcBorders>
            <w:shd w:val="clear" w:color="auto" w:fill="FFFFFF"/>
          </w:tcPr>
          <w:p w14:paraId="54E87629"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-0.2493/x0**2</w:t>
            </w:r>
          </w:p>
        </w:tc>
      </w:tr>
      <w:tr w:rsidR="00B44408" w14:paraId="73AB5FDF"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val="restart"/>
            <w:tcBorders>
              <w:top w:val="nil"/>
            </w:tcBorders>
            <w:shd w:val="clear" w:color="auto" w:fill="FFFFFF"/>
          </w:tcPr>
          <w:p w14:paraId="17126236" w14:textId="77777777" w:rsidR="00B44408" w:rsidRDefault="00B44408">
            <w:pPr>
              <w:spacing w:line="360" w:lineRule="auto"/>
              <w:ind w:firstLineChars="0" w:firstLine="0"/>
              <w:jc w:val="center"/>
              <w:rPr>
                <w:bCs w:val="0"/>
                <w:color w:val="000000"/>
              </w:rPr>
            </w:pPr>
          </w:p>
          <w:p w14:paraId="374E79ED"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417" w:type="dxa"/>
            <w:tcBorders>
              <w:top w:val="nil"/>
            </w:tcBorders>
            <w:shd w:val="clear" w:color="auto" w:fill="FFFFFF"/>
          </w:tcPr>
          <w:p w14:paraId="58A8377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402" w:type="dxa"/>
            <w:tcBorders>
              <w:top w:val="nil"/>
            </w:tcBorders>
            <w:shd w:val="clear" w:color="auto" w:fill="FFFFFF"/>
          </w:tcPr>
          <w:p w14:paraId="4863A252"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0.0114+0.0008/(x0*(</w:t>
            </w:r>
            <w:proofErr w:type="gramStart"/>
            <w:r>
              <w:rPr>
                <w:rFonts w:hint="eastAsia"/>
                <w:color w:val="000000"/>
              </w:rPr>
              <w:t>x01.2590)*</w:t>
            </w:r>
            <w:proofErr w:type="gramEnd"/>
            <w:r>
              <w:rPr>
                <w:rFonts w:hint="eastAsia"/>
                <w:color w:val="000000"/>
              </w:rPr>
              <w:t>(x0**2-x0+ 0.1037))</w:t>
            </w:r>
          </w:p>
        </w:tc>
        <w:tc>
          <w:tcPr>
            <w:tcW w:w="2417" w:type="dxa"/>
            <w:tcBorders>
              <w:top w:val="nil"/>
            </w:tcBorders>
            <w:shd w:val="clear" w:color="auto" w:fill="FFFFFF"/>
          </w:tcPr>
          <w:p w14:paraId="31570D70" w14:textId="77777777" w:rsidR="00B44408" w:rsidRDefault="00000000">
            <w:pPr>
              <w:spacing w:line="360" w:lineRule="auto"/>
              <w:ind w:right="480"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0.02*(x0x</w:t>
            </w:r>
            <w:proofErr w:type="gramStart"/>
            <w:r>
              <w:rPr>
                <w:rFonts w:hint="eastAsia"/>
                <w:color w:val="000000"/>
              </w:rPr>
              <w:t>1)*</w:t>
            </w:r>
            <w:proofErr w:type="gramEnd"/>
            <w:r>
              <w:rPr>
                <w:rFonts w:hint="eastAsia"/>
                <w:color w:val="000000"/>
              </w:rPr>
              <w:t>(x00.8767*x1)</w:t>
            </w:r>
          </w:p>
        </w:tc>
      </w:tr>
      <w:tr w:rsidR="00B44408" w14:paraId="2E23FDA3"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1089D438" w14:textId="77777777" w:rsidR="00B44408" w:rsidRDefault="00B44408">
            <w:pPr>
              <w:spacing w:line="360" w:lineRule="auto"/>
              <w:ind w:firstLineChars="0" w:firstLine="0"/>
              <w:jc w:val="left"/>
              <w:rPr>
                <w:bCs w:val="0"/>
                <w:color w:val="000000"/>
              </w:rPr>
            </w:pPr>
          </w:p>
        </w:tc>
        <w:tc>
          <w:tcPr>
            <w:tcW w:w="1417" w:type="dxa"/>
            <w:shd w:val="clear" w:color="auto" w:fill="FFFFFF"/>
          </w:tcPr>
          <w:p w14:paraId="129F128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3402" w:type="dxa"/>
            <w:shd w:val="clear" w:color="auto" w:fill="FFFFFF"/>
          </w:tcPr>
          <w:p w14:paraId="7B96A8FE" w14:textId="77777777" w:rsidR="00B44408" w:rsidRDefault="00000000">
            <w:pPr>
              <w:spacing w:line="360" w:lineRule="auto"/>
              <w:ind w:right="960"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w:t>
            </w:r>
            <w:r>
              <w:rPr>
                <w:color w:val="000000"/>
              </w:rPr>
              <w:t>1</w:t>
            </w:r>
            <w:r>
              <w:rPr>
                <w:rFonts w:hint="eastAsia"/>
                <w:color w:val="000000"/>
              </w:rPr>
              <w:t>+0.00</w:t>
            </w:r>
            <w:r>
              <w:rPr>
                <w:color w:val="000000"/>
              </w:rPr>
              <w:t>1</w:t>
            </w:r>
            <w:proofErr w:type="gramStart"/>
            <w:r>
              <w:rPr>
                <w:rFonts w:hint="eastAsia"/>
                <w:color w:val="000000"/>
              </w:rPr>
              <w:t>/(</w:t>
            </w:r>
            <w:proofErr w:type="gramEnd"/>
            <w:r>
              <w:rPr>
                <w:rFonts w:hint="eastAsia"/>
                <w:color w:val="000000"/>
              </w:rPr>
              <w:t>0.11*x0**2 - x0)</w:t>
            </w:r>
          </w:p>
        </w:tc>
        <w:tc>
          <w:tcPr>
            <w:tcW w:w="2417" w:type="dxa"/>
            <w:shd w:val="clear" w:color="auto" w:fill="FFFFFF"/>
          </w:tcPr>
          <w:p w14:paraId="5DDE245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0.0044 - 0.0422/x1</w:t>
            </w:r>
          </w:p>
        </w:tc>
      </w:tr>
      <w:tr w:rsidR="00B44408" w14:paraId="78FD678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35C61142" w14:textId="77777777" w:rsidR="00B44408" w:rsidRDefault="00B44408">
            <w:pPr>
              <w:spacing w:line="360" w:lineRule="auto"/>
              <w:ind w:firstLineChars="0" w:firstLine="0"/>
              <w:jc w:val="left"/>
              <w:rPr>
                <w:bCs w:val="0"/>
                <w:color w:val="000000"/>
              </w:rPr>
            </w:pPr>
          </w:p>
        </w:tc>
        <w:tc>
          <w:tcPr>
            <w:tcW w:w="1417" w:type="dxa"/>
            <w:tcBorders>
              <w:bottom w:val="nil"/>
            </w:tcBorders>
            <w:shd w:val="clear" w:color="auto" w:fill="FFFFFF"/>
          </w:tcPr>
          <w:p w14:paraId="0A90EFEA"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402" w:type="dxa"/>
            <w:tcBorders>
              <w:bottom w:val="nil"/>
            </w:tcBorders>
            <w:shd w:val="clear" w:color="auto" w:fill="FFFFFF"/>
          </w:tcPr>
          <w:p w14:paraId="75509CC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-0.0839 + 0.2134/x0</w:t>
            </w:r>
          </w:p>
        </w:tc>
        <w:tc>
          <w:tcPr>
            <w:tcW w:w="2417" w:type="dxa"/>
            <w:tcBorders>
              <w:bottom w:val="nil"/>
            </w:tcBorders>
            <w:shd w:val="clear" w:color="auto" w:fill="FFFFFF"/>
          </w:tcPr>
          <w:p w14:paraId="309C588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(0.1</w:t>
            </w:r>
            <w:r>
              <w:rPr>
                <w:color w:val="000000"/>
              </w:rPr>
              <w:t>1</w:t>
            </w:r>
            <w:r>
              <w:rPr>
                <w:rFonts w:hint="eastAsia"/>
                <w:color w:val="000000"/>
              </w:rPr>
              <w:t>*x1</w:t>
            </w:r>
            <w:r>
              <w:rPr>
                <w:color w:val="000000"/>
              </w:rPr>
              <w:t>-</w:t>
            </w:r>
            <w:r>
              <w:rPr>
                <w:rFonts w:hint="eastAsia"/>
                <w:color w:val="000000"/>
              </w:rPr>
              <w:t>0.</w:t>
            </w:r>
            <w:r>
              <w:rPr>
                <w:color w:val="000000"/>
              </w:rPr>
              <w:t>5</w:t>
            </w:r>
            <w:r>
              <w:rPr>
                <w:rFonts w:hint="eastAsia"/>
                <w:color w:val="000000"/>
              </w:rPr>
              <w:t>)/(x0*x1)</w:t>
            </w:r>
          </w:p>
        </w:tc>
      </w:tr>
      <w:tr w:rsidR="00B44408" w14:paraId="0C0B1707"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2C7A2F4A"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6675040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402" w:type="dxa"/>
            <w:tcBorders>
              <w:top w:val="nil"/>
              <w:bottom w:val="nil"/>
            </w:tcBorders>
            <w:shd w:val="clear" w:color="auto" w:fill="FFFFFF"/>
          </w:tcPr>
          <w:p w14:paraId="3228215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-1.1</w:t>
            </w:r>
            <w:r>
              <w:rPr>
                <w:color w:val="000000"/>
              </w:rPr>
              <w:t>7</w:t>
            </w:r>
            <w:r>
              <w:rPr>
                <w:rFonts w:hint="eastAsia"/>
                <w:color w:val="000000"/>
              </w:rPr>
              <w:t xml:space="preserve">*x0*(x0 - </w:t>
            </w:r>
            <w:proofErr w:type="gramStart"/>
            <w:r>
              <w:rPr>
                <w:rFonts w:hint="eastAsia"/>
                <w:color w:val="000000"/>
              </w:rPr>
              <w:t>1.5</w:t>
            </w:r>
            <w:r>
              <w:rPr>
                <w:color w:val="000000"/>
              </w:rPr>
              <w:t>8</w:t>
            </w:r>
            <w:r>
              <w:rPr>
                <w:rFonts w:hint="eastAsia"/>
                <w:color w:val="000000"/>
              </w:rPr>
              <w:t>)*</w:t>
            </w:r>
            <w:proofErr w:type="gramEnd"/>
            <w:r>
              <w:rPr>
                <w:rFonts w:hint="eastAsia"/>
                <w:color w:val="000000"/>
              </w:rPr>
              <w:t>(x0 - 1.35)/(x0*(x0 - 1.5</w:t>
            </w:r>
            <w:r>
              <w:rPr>
                <w:color w:val="000000"/>
              </w:rPr>
              <w:t>8</w:t>
            </w:r>
            <w:r>
              <w:rPr>
                <w:rFonts w:hint="eastAsia"/>
                <w:color w:val="000000"/>
              </w:rPr>
              <w:t>)*(x0 - 1.35)*(x0 + 35.57) + 0.6056)</w:t>
            </w:r>
          </w:p>
        </w:tc>
        <w:tc>
          <w:tcPr>
            <w:tcW w:w="2417" w:type="dxa"/>
            <w:tcBorders>
              <w:top w:val="nil"/>
              <w:bottom w:val="nil"/>
            </w:tcBorders>
            <w:shd w:val="clear" w:color="auto" w:fill="FFFFFF"/>
          </w:tcPr>
          <w:p w14:paraId="4894B5B1"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0.1428 - 0.3842/x1</w:t>
            </w:r>
          </w:p>
        </w:tc>
      </w:tr>
      <w:tr w:rsidR="00B44408" w14:paraId="2C8ACAF7" w14:textId="77777777" w:rsidTr="00B44408">
        <w:trPr>
          <w:cantSplit/>
          <w:trHeight w:val="666"/>
        </w:trPr>
        <w:tc>
          <w:tcPr>
            <w:cnfStyle w:val="001000000000" w:firstRow="0" w:lastRow="0" w:firstColumn="1" w:lastColumn="0" w:oddVBand="0" w:evenVBand="0" w:oddHBand="0" w:evenHBand="0" w:firstRowFirstColumn="0" w:firstRowLastColumn="0" w:lastRowFirstColumn="0" w:lastRowLastColumn="0"/>
            <w:tcW w:w="1049" w:type="dxa"/>
            <w:vMerge/>
            <w:tcBorders>
              <w:bottom w:val="nil"/>
            </w:tcBorders>
            <w:shd w:val="clear" w:color="auto" w:fill="FFFFFF"/>
          </w:tcPr>
          <w:p w14:paraId="207F2536"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48C34EE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402" w:type="dxa"/>
            <w:tcBorders>
              <w:top w:val="nil"/>
              <w:bottom w:val="nil"/>
            </w:tcBorders>
            <w:shd w:val="clear" w:color="auto" w:fill="FFFFFF"/>
          </w:tcPr>
          <w:p w14:paraId="07B6B5EF"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-0.0113</w:t>
            </w:r>
          </w:p>
        </w:tc>
        <w:tc>
          <w:tcPr>
            <w:tcW w:w="2417" w:type="dxa"/>
            <w:tcBorders>
              <w:top w:val="nil"/>
              <w:bottom w:val="nil"/>
            </w:tcBorders>
            <w:shd w:val="clear" w:color="auto" w:fill="FFFFFF"/>
          </w:tcPr>
          <w:p w14:paraId="076E464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0.00</w:t>
            </w:r>
            <w:r>
              <w:rPr>
                <w:color w:val="000000"/>
              </w:rPr>
              <w:t>6</w:t>
            </w:r>
            <w:r>
              <w:rPr>
                <w:rFonts w:hint="eastAsia"/>
                <w:color w:val="000000"/>
              </w:rPr>
              <w:t xml:space="preserve"> - 0.0428/x1</w:t>
            </w:r>
          </w:p>
        </w:tc>
      </w:tr>
      <w:tr w:rsidR="00B44408" w14:paraId="48AD4798"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val="restart"/>
            <w:tcBorders>
              <w:top w:val="nil"/>
            </w:tcBorders>
            <w:shd w:val="clear" w:color="auto" w:fill="FFFFFF"/>
          </w:tcPr>
          <w:p w14:paraId="63992FE8" w14:textId="77777777" w:rsidR="00B44408" w:rsidRDefault="00B44408">
            <w:pPr>
              <w:spacing w:line="360" w:lineRule="auto"/>
              <w:ind w:firstLineChars="0" w:firstLine="0"/>
              <w:jc w:val="left"/>
              <w:rPr>
                <w:bCs w:val="0"/>
                <w:color w:val="000000"/>
              </w:rPr>
            </w:pPr>
          </w:p>
          <w:p w14:paraId="06CFD0BE" w14:textId="77777777" w:rsidR="00B44408" w:rsidRDefault="00000000">
            <w:pPr>
              <w:spacing w:line="360" w:lineRule="auto"/>
              <w:ind w:firstLineChars="0" w:firstLine="0"/>
              <w:jc w:val="left"/>
              <w:rPr>
                <w:bCs w:val="0"/>
                <w:color w:val="000000"/>
              </w:rPr>
            </w:pPr>
            <w:r>
              <w:rPr>
                <w:rFonts w:hint="eastAsia"/>
                <w:b w:val="0"/>
                <w:color w:val="000000"/>
              </w:rPr>
              <w:t>物种相互作用</w:t>
            </w:r>
          </w:p>
        </w:tc>
        <w:tc>
          <w:tcPr>
            <w:tcW w:w="1417" w:type="dxa"/>
            <w:tcBorders>
              <w:top w:val="nil"/>
              <w:bottom w:val="nil"/>
            </w:tcBorders>
            <w:shd w:val="clear" w:color="auto" w:fill="FFFFFF"/>
          </w:tcPr>
          <w:p w14:paraId="6D87CD5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3402" w:type="dxa"/>
            <w:tcBorders>
              <w:top w:val="nil"/>
              <w:bottom w:val="nil"/>
            </w:tcBorders>
            <w:shd w:val="clear" w:color="auto" w:fill="FFFFFF"/>
          </w:tcPr>
          <w:p w14:paraId="0DDE0F14"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x0**2*(1.6681 - 1.4995*x0) + 0.8149</w:t>
            </w:r>
          </w:p>
        </w:tc>
        <w:tc>
          <w:tcPr>
            <w:tcW w:w="2417" w:type="dxa"/>
            <w:tcBorders>
              <w:top w:val="nil"/>
              <w:bottom w:val="nil"/>
            </w:tcBorders>
            <w:shd w:val="clear" w:color="auto" w:fill="FFFFFF"/>
          </w:tcPr>
          <w:p w14:paraId="1AF51EDA"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+ 5.0393)</w:t>
            </w:r>
          </w:p>
        </w:tc>
      </w:tr>
      <w:tr w:rsidR="00B44408" w14:paraId="44AF0997"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3AA0671D" w14:textId="77777777" w:rsidR="00B44408" w:rsidRDefault="00B44408">
            <w:pPr>
              <w:spacing w:line="360" w:lineRule="auto"/>
              <w:ind w:firstLineChars="0" w:firstLine="0"/>
              <w:jc w:val="left"/>
              <w:rPr>
                <w:bCs w:val="0"/>
                <w:color w:val="000000"/>
              </w:rPr>
            </w:pPr>
          </w:p>
        </w:tc>
        <w:tc>
          <w:tcPr>
            <w:tcW w:w="1417" w:type="dxa"/>
            <w:tcBorders>
              <w:top w:val="nil"/>
            </w:tcBorders>
            <w:shd w:val="clear" w:color="auto" w:fill="FFFFFF"/>
          </w:tcPr>
          <w:p w14:paraId="36A095A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3402" w:type="dxa"/>
            <w:tcBorders>
              <w:top w:val="nil"/>
            </w:tcBorders>
            <w:shd w:val="clear" w:color="auto" w:fill="FFFFFF"/>
          </w:tcPr>
          <w:p w14:paraId="499A2ADE"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-x0*(x0 - </w:t>
            </w:r>
            <w:proofErr w:type="gramStart"/>
            <w:r>
              <w:rPr>
                <w:rFonts w:hint="eastAsia"/>
                <w:color w:val="000000"/>
              </w:rPr>
              <w:t>1)*</w:t>
            </w:r>
            <w:proofErr w:type="gramEnd"/>
            <w:r>
              <w:rPr>
                <w:rFonts w:hint="eastAsia"/>
                <w:color w:val="000000"/>
              </w:rPr>
              <w:t>(2*x0 - 1.0090) + 1.0090</w:t>
            </w:r>
          </w:p>
        </w:tc>
        <w:tc>
          <w:tcPr>
            <w:tcW w:w="2417" w:type="dxa"/>
            <w:tcBorders>
              <w:top w:val="nil"/>
            </w:tcBorders>
            <w:shd w:val="clear" w:color="auto" w:fill="FFFFFF"/>
          </w:tcPr>
          <w:p w14:paraId="3A6B6283"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+ 5.0239)</w:t>
            </w:r>
          </w:p>
        </w:tc>
      </w:tr>
      <w:tr w:rsidR="00B44408" w14:paraId="56D6489F"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0A0FC312" w14:textId="77777777" w:rsidR="00B44408" w:rsidRDefault="00B44408">
            <w:pPr>
              <w:spacing w:line="360" w:lineRule="auto"/>
              <w:ind w:firstLineChars="0" w:firstLine="0"/>
              <w:jc w:val="left"/>
              <w:rPr>
                <w:bCs w:val="0"/>
                <w:color w:val="000000"/>
              </w:rPr>
            </w:pPr>
          </w:p>
        </w:tc>
        <w:tc>
          <w:tcPr>
            <w:tcW w:w="1417" w:type="dxa"/>
            <w:shd w:val="clear" w:color="auto" w:fill="FFFFFF"/>
          </w:tcPr>
          <w:p w14:paraId="19BB3B8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3402" w:type="dxa"/>
            <w:shd w:val="clear" w:color="auto" w:fill="FFFFFF"/>
          </w:tcPr>
          <w:p w14:paraId="3EE716B6"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-x0*(x0 - </w:t>
            </w:r>
            <w:proofErr w:type="gramStart"/>
            <w:r>
              <w:rPr>
                <w:rFonts w:hint="eastAsia"/>
                <w:color w:val="000000"/>
              </w:rPr>
              <w:t>0.9997)*</w:t>
            </w:r>
            <w:proofErr w:type="gramEnd"/>
            <w:r>
              <w:rPr>
                <w:rFonts w:hint="eastAsia"/>
                <w:color w:val="000000"/>
              </w:rPr>
              <w:t>(2*x0 - 1) + 1.0006</w:t>
            </w:r>
          </w:p>
        </w:tc>
        <w:tc>
          <w:tcPr>
            <w:tcW w:w="2417" w:type="dxa"/>
            <w:shd w:val="clear" w:color="auto" w:fill="FFFFFF"/>
          </w:tcPr>
          <w:p w14:paraId="425F2334"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+ 5.0390)</w:t>
            </w:r>
          </w:p>
        </w:tc>
      </w:tr>
      <w:tr w:rsidR="00B44408" w14:paraId="63698FF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1049" w:type="dxa"/>
            <w:vMerge/>
            <w:shd w:val="clear" w:color="auto" w:fill="FFFFFF"/>
          </w:tcPr>
          <w:p w14:paraId="75ACE795" w14:textId="77777777" w:rsidR="00B44408" w:rsidRDefault="00B44408">
            <w:pPr>
              <w:spacing w:line="360" w:lineRule="auto"/>
              <w:ind w:firstLineChars="0" w:firstLine="0"/>
              <w:jc w:val="left"/>
              <w:rPr>
                <w:bCs w:val="0"/>
                <w:color w:val="000000"/>
              </w:rPr>
            </w:pPr>
          </w:p>
        </w:tc>
        <w:tc>
          <w:tcPr>
            <w:tcW w:w="1417" w:type="dxa"/>
            <w:shd w:val="clear" w:color="auto" w:fill="FFFFFF"/>
          </w:tcPr>
          <w:p w14:paraId="053D279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3402" w:type="dxa"/>
            <w:shd w:val="clear" w:color="auto" w:fill="FFFFFF"/>
          </w:tcPr>
          <w:p w14:paraId="16243A8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1.1680*x0**3*(x0 - </w:t>
            </w:r>
            <w:proofErr w:type="gramStart"/>
            <w:r>
              <w:rPr>
                <w:rFonts w:hint="eastAsia"/>
                <w:color w:val="000000"/>
              </w:rPr>
              <w:t>2.2666)*</w:t>
            </w:r>
            <w:proofErr w:type="gramEnd"/>
            <w:r>
              <w:rPr>
                <w:rFonts w:hint="eastAsia"/>
                <w:color w:val="000000"/>
              </w:rPr>
              <w:t>(x0 - 1.0814) + 0.8540</w:t>
            </w:r>
          </w:p>
        </w:tc>
        <w:tc>
          <w:tcPr>
            <w:tcW w:w="2417" w:type="dxa"/>
            <w:shd w:val="clear" w:color="auto" w:fill="FFFFFF"/>
          </w:tcPr>
          <w:p w14:paraId="06E6E84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x0*x1*(x0 - 1.8</w:t>
            </w:r>
            <w:r>
              <w:rPr>
                <w:color w:val="000000"/>
              </w:rPr>
              <w:t>9</w:t>
            </w:r>
            <w:r>
              <w:rPr>
                <w:rFonts w:hint="eastAsia"/>
                <w:color w:val="000000"/>
              </w:rPr>
              <w:t>)</w:t>
            </w:r>
            <w:proofErr w:type="gramStart"/>
            <w:r>
              <w:rPr>
                <w:rFonts w:hint="eastAsia"/>
                <w:color w:val="000000"/>
              </w:rPr>
              <w:t>/(</w:t>
            </w:r>
            <w:proofErr w:type="gramEnd"/>
            <w:r>
              <w:rPr>
                <w:rFonts w:hint="eastAsia"/>
                <w:color w:val="000000"/>
              </w:rPr>
              <w:t>5.7</w:t>
            </w:r>
            <w:r>
              <w:rPr>
                <w:color w:val="000000"/>
              </w:rPr>
              <w:t>3</w:t>
            </w:r>
            <w:r>
              <w:rPr>
                <w:rFonts w:hint="eastAsia"/>
                <w:color w:val="000000"/>
              </w:rPr>
              <w:t>*x0 - 11.</w:t>
            </w:r>
            <w:r>
              <w:rPr>
                <w:color w:val="000000"/>
              </w:rPr>
              <w:t>1</w:t>
            </w:r>
            <w:r>
              <w:rPr>
                <w:rFonts w:hint="eastAsia"/>
                <w:color w:val="000000"/>
              </w:rPr>
              <w:t>)</w:t>
            </w:r>
          </w:p>
        </w:tc>
      </w:tr>
      <w:tr w:rsidR="00B44408" w14:paraId="0B83C2F9" w14:textId="77777777" w:rsidTr="00B44408">
        <w:trPr>
          <w:cantSplit/>
          <w:trHeight w:val="1197"/>
        </w:trPr>
        <w:tc>
          <w:tcPr>
            <w:cnfStyle w:val="001000000000" w:firstRow="0" w:lastRow="0" w:firstColumn="1" w:lastColumn="0" w:oddVBand="0" w:evenVBand="0" w:oddHBand="0" w:evenHBand="0" w:firstRowFirstColumn="0" w:firstRowLastColumn="0" w:lastRowFirstColumn="0" w:lastRowLastColumn="0"/>
            <w:tcW w:w="1049" w:type="dxa"/>
            <w:vMerge/>
            <w:tcBorders>
              <w:bottom w:val="single" w:sz="12" w:space="0" w:color="000000"/>
            </w:tcBorders>
            <w:shd w:val="clear" w:color="auto" w:fill="FFFFFF"/>
          </w:tcPr>
          <w:p w14:paraId="63C5861E" w14:textId="77777777" w:rsidR="00B44408" w:rsidRDefault="00B44408">
            <w:pPr>
              <w:spacing w:line="360" w:lineRule="auto"/>
              <w:ind w:firstLineChars="0" w:firstLine="0"/>
              <w:jc w:val="left"/>
              <w:rPr>
                <w:bCs w:val="0"/>
                <w:color w:val="000000"/>
              </w:rPr>
            </w:pPr>
          </w:p>
        </w:tc>
        <w:tc>
          <w:tcPr>
            <w:tcW w:w="1417" w:type="dxa"/>
            <w:tcBorders>
              <w:bottom w:val="single" w:sz="12" w:space="0" w:color="000000"/>
            </w:tcBorders>
            <w:shd w:val="clear" w:color="auto" w:fill="FFFFFF"/>
          </w:tcPr>
          <w:p w14:paraId="2BB7295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3402" w:type="dxa"/>
            <w:tcBorders>
              <w:bottom w:val="single" w:sz="12" w:space="0" w:color="000000"/>
            </w:tcBorders>
            <w:shd w:val="clear" w:color="auto" w:fill="FFFFFF"/>
          </w:tcPr>
          <w:p w14:paraId="2CBA5696"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-(x0-1.</w:t>
            </w:r>
            <w:proofErr w:type="gramStart"/>
            <w:r>
              <w:rPr>
                <w:rFonts w:hint="eastAsia"/>
                <w:color w:val="000000"/>
              </w:rPr>
              <w:t>3962)*</w:t>
            </w:r>
            <w:proofErr w:type="gramEnd"/>
            <w:r>
              <w:rPr>
                <w:rFonts w:hint="eastAsia"/>
                <w:color w:val="000000"/>
              </w:rPr>
              <w:t>(1.8735*x0**2 + 0.6545)</w:t>
            </w:r>
          </w:p>
        </w:tc>
        <w:tc>
          <w:tcPr>
            <w:tcW w:w="2417" w:type="dxa"/>
            <w:tcBorders>
              <w:bottom w:val="single" w:sz="12" w:space="0" w:color="000000"/>
            </w:tcBorders>
            <w:shd w:val="clear" w:color="auto" w:fill="FFFFFF"/>
          </w:tcPr>
          <w:p w14:paraId="039879C2"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+ 4.9982)</w:t>
            </w:r>
          </w:p>
        </w:tc>
      </w:tr>
    </w:tbl>
    <w:p w14:paraId="58DB8679" w14:textId="77777777" w:rsidR="00B44408" w:rsidRDefault="00000000">
      <w:pPr>
        <w:ind w:firstLine="480"/>
      </w:pPr>
      <w:r>
        <w:rPr>
          <w:rFonts w:hint="eastAsia"/>
        </w:rPr>
        <w:t>将</w:t>
      </w:r>
      <w:r>
        <w:rPr>
          <w:rFonts w:hint="eastAsia"/>
        </w:rPr>
        <w:t>[3,4]</w:t>
      </w:r>
      <w:r>
        <w:rPr>
          <w:rFonts w:hint="eastAsia"/>
        </w:rPr>
        <w:t>区间内发现的动力学基于相同初始状态进行积分，可得其与真实动力</w:t>
      </w:r>
      <w:r>
        <w:rPr>
          <w:rFonts w:hint="eastAsia"/>
        </w:rPr>
        <w:lastRenderedPageBreak/>
        <w:t>学的状态误差图如下：</w:t>
      </w:r>
    </w:p>
    <w:p w14:paraId="78C2BCC0" w14:textId="77777777" w:rsidR="00B44408" w:rsidRDefault="00000000">
      <w:pPr>
        <w:ind w:firstLineChars="0" w:firstLine="0"/>
      </w:pPr>
      <w:r>
        <w:rPr>
          <w:rFonts w:hint="eastAsia"/>
          <w:noProof/>
        </w:rPr>
        <w:drawing>
          <wp:inline distT="0" distB="0" distL="114300" distR="114300" wp14:anchorId="4F3C507E" wp14:editId="57E8C05F">
            <wp:extent cx="5265420" cy="1976755"/>
            <wp:effectExtent l="0" t="0" r="11430" b="4445"/>
            <wp:docPr id="66" name="图片 66" descr="hea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eat4"/>
                    <pic:cNvPicPr>
                      <a:picLocks noChangeAspect="1"/>
                    </pic:cNvPicPr>
                  </pic:nvPicPr>
                  <pic:blipFill>
                    <a:blip r:embed="rId49"/>
                    <a:stretch>
                      <a:fillRect/>
                    </a:stretch>
                  </pic:blipFill>
                  <pic:spPr>
                    <a:xfrm>
                      <a:off x="0" y="0"/>
                      <a:ext cx="5265420" cy="1976755"/>
                    </a:xfrm>
                    <a:prstGeom prst="rect">
                      <a:avLst/>
                    </a:prstGeom>
                  </pic:spPr>
                </pic:pic>
              </a:graphicData>
            </a:graphic>
          </wp:inline>
        </w:drawing>
      </w:r>
    </w:p>
    <w:p w14:paraId="61D0080F"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4</w:t>
      </w:r>
      <w:r>
        <w:rPr>
          <w:rFonts w:eastAsia="黑体" w:hAnsi="黑体" w:cs="Times New Roman" w:hint="eastAsia"/>
          <w:color w:val="000000"/>
        </w:rPr>
        <w:t>热扩散动力学在</w:t>
      </w:r>
      <w:r>
        <w:rPr>
          <w:rFonts w:eastAsia="黑体" w:hAnsi="黑体" w:cs="Times New Roman" w:hint="eastAsia"/>
          <w:color w:val="000000"/>
        </w:rPr>
        <w:t>power-law</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04D22076"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noProof/>
          <w:color w:val="000000"/>
        </w:rPr>
        <w:drawing>
          <wp:inline distT="0" distB="0" distL="114300" distR="114300" wp14:anchorId="1728EB1C" wp14:editId="17D0488C">
            <wp:extent cx="5265420" cy="1976755"/>
            <wp:effectExtent l="0" t="0" r="11430" b="4445"/>
            <wp:docPr id="67" name="图片 67" descr="gene4g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gene4g_s"/>
                    <pic:cNvPicPr>
                      <a:picLocks noChangeAspect="1"/>
                    </pic:cNvPicPr>
                  </pic:nvPicPr>
                  <pic:blipFill>
                    <a:blip r:embed="rId50"/>
                    <a:stretch>
                      <a:fillRect/>
                    </a:stretch>
                  </pic:blipFill>
                  <pic:spPr>
                    <a:xfrm>
                      <a:off x="0" y="0"/>
                      <a:ext cx="5265420" cy="1976755"/>
                    </a:xfrm>
                    <a:prstGeom prst="rect">
                      <a:avLst/>
                    </a:prstGeom>
                  </pic:spPr>
                </pic:pic>
              </a:graphicData>
            </a:graphic>
          </wp:inline>
        </w:drawing>
      </w:r>
    </w:p>
    <w:p w14:paraId="0C340FC2"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5</w:t>
      </w:r>
      <w:r>
        <w:rPr>
          <w:rFonts w:eastAsia="黑体" w:hAnsi="黑体" w:cs="Times New Roman" w:hint="eastAsia"/>
          <w:color w:val="000000"/>
        </w:rPr>
        <w:t>基因调控动力学在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random(</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444D447E" w14:textId="77777777" w:rsidR="00B44408" w:rsidRDefault="00000000">
      <w:pPr>
        <w:spacing w:line="360" w:lineRule="auto"/>
        <w:ind w:firstLineChars="0" w:firstLine="0"/>
        <w:rPr>
          <w:rFonts w:ascii="宋体" w:eastAsia="宋体" w:hAnsi="宋体" w:cs="宋体"/>
          <w:szCs w:val="24"/>
        </w:rPr>
      </w:pPr>
      <w:r>
        <w:rPr>
          <w:rFonts w:ascii="宋体" w:eastAsia="宋体" w:hAnsi="宋体" w:cs="宋体" w:hint="eastAsia"/>
          <w:noProof/>
          <w:szCs w:val="24"/>
        </w:rPr>
        <w:drawing>
          <wp:inline distT="0" distB="0" distL="114300" distR="114300" wp14:anchorId="2C7BDF41" wp14:editId="27308387">
            <wp:extent cx="5265420" cy="1976755"/>
            <wp:effectExtent l="0" t="0" r="11430" b="4445"/>
            <wp:docPr id="68" name="图片 68" descr="mutu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mutual4"/>
                    <pic:cNvPicPr>
                      <a:picLocks noChangeAspect="1"/>
                    </pic:cNvPicPr>
                  </pic:nvPicPr>
                  <pic:blipFill>
                    <a:blip r:embed="rId51"/>
                    <a:stretch>
                      <a:fillRect/>
                    </a:stretch>
                  </pic:blipFill>
                  <pic:spPr>
                    <a:xfrm>
                      <a:off x="0" y="0"/>
                      <a:ext cx="5265420" cy="1976755"/>
                    </a:xfrm>
                    <a:prstGeom prst="rect">
                      <a:avLst/>
                    </a:prstGeom>
                  </pic:spPr>
                </pic:pic>
              </a:graphicData>
            </a:graphic>
          </wp:inline>
        </w:drawing>
      </w:r>
    </w:p>
    <w:p w14:paraId="63496665"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6</w:t>
      </w:r>
      <w:r>
        <w:rPr>
          <w:rFonts w:eastAsia="黑体" w:hAnsi="黑体" w:cs="Times New Roman" w:hint="eastAsia"/>
          <w:color w:val="000000"/>
        </w:rPr>
        <w:t>物种相互作用动力学在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11EA1B9E" w14:textId="77777777" w:rsidR="00B44408" w:rsidRPr="00063A67" w:rsidRDefault="00000000" w:rsidP="00063A67">
      <w:pPr>
        <w:spacing w:line="360" w:lineRule="auto"/>
        <w:ind w:firstLineChars="0" w:firstLine="0"/>
      </w:pPr>
      <w:r>
        <w:rPr>
          <w:rFonts w:hint="eastAsia"/>
        </w:rPr>
        <w:t>下表为将时间区间</w:t>
      </w:r>
      <w:r>
        <w:rPr>
          <w:rFonts w:hint="eastAsia"/>
        </w:rPr>
        <w:t>[</w:t>
      </w:r>
      <w:r>
        <w:t>4,5]</w:t>
      </w:r>
      <w:r>
        <w:rPr>
          <w:rFonts w:hint="eastAsia"/>
        </w:rPr>
        <w:t>作为输入数据，在复杂网络上发现的三种动力学方程结果，与前表相同，为了更加简洁的表示实验结果，方程中各项参数仅保留了小数点后四位有效数字，结果如下：</w:t>
      </w:r>
    </w:p>
    <w:p w14:paraId="5D323797" w14:textId="77777777" w:rsidR="00B44408" w:rsidRDefault="00000000">
      <w:pPr>
        <w:spacing w:line="360" w:lineRule="auto"/>
        <w:ind w:firstLineChars="0" w:firstLine="0"/>
        <w:jc w:val="center"/>
        <w:rPr>
          <w:rFonts w:eastAsia="黑体" w:hAnsi="黑体" w:cs="Times New Roman"/>
          <w:color w:val="000000"/>
        </w:rPr>
      </w:pPr>
      <w:r>
        <w:rPr>
          <w:rFonts w:eastAsia="黑体" w:cs="Times New Roman" w:hint="eastAsia"/>
          <w:color w:val="000000" w:themeColor="text1"/>
        </w:rPr>
        <w:t>表</w:t>
      </w:r>
      <w:r>
        <w:rPr>
          <w:rFonts w:eastAsia="黑体" w:cs="Times New Roman"/>
          <w:color w:val="000000" w:themeColor="text1"/>
        </w:rPr>
        <w:t>4.6</w:t>
      </w:r>
      <w:r>
        <w:rPr>
          <w:rFonts w:ascii="黑体" w:eastAsia="黑体" w:hAnsi="黑体" w:hint="eastAsia"/>
          <w:color w:val="000000" w:themeColor="text1"/>
        </w:rPr>
        <w:t xml:space="preserve"> 三种动力学在时间区间[4,5]上的实验</w:t>
      </w:r>
    </w:p>
    <w:tbl>
      <w:tblPr>
        <w:tblStyle w:val="110"/>
        <w:tblW w:w="8364"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842"/>
        <w:gridCol w:w="2977"/>
        <w:gridCol w:w="2552"/>
      </w:tblGrid>
      <w:tr w:rsidR="00B44408" w14:paraId="0B5FB2BF" w14:textId="77777777" w:rsidTr="00B44408">
        <w:trPr>
          <w:cnfStyle w:val="100000000000" w:firstRow="1" w:lastRow="0" w:firstColumn="0" w:lastColumn="0" w:oddVBand="0" w:evenVBand="0" w:oddHBand="0" w:evenHBand="0" w:firstRowFirstColumn="0" w:firstRowLastColumn="0" w:lastRowFirstColumn="0" w:lastRowLastColumn="0"/>
          <w:cantSplit/>
          <w:trHeight w:val="592"/>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bottom w:val="single" w:sz="4" w:space="0" w:color="000000"/>
              <w:tl2br w:val="nil"/>
            </w:tcBorders>
            <w:shd w:val="clear" w:color="auto" w:fill="FFFFFF"/>
          </w:tcPr>
          <w:p w14:paraId="6A8B88B9" w14:textId="77777777" w:rsidR="00B44408" w:rsidRDefault="00000000">
            <w:pPr>
              <w:spacing w:line="360" w:lineRule="auto"/>
              <w:ind w:firstLineChars="0" w:firstLine="0"/>
              <w:jc w:val="center"/>
              <w:rPr>
                <w:bCs w:val="0"/>
                <w:color w:val="000000"/>
              </w:rPr>
            </w:pPr>
            <w:r>
              <w:rPr>
                <w:rFonts w:hint="eastAsia"/>
                <w:b w:val="0"/>
                <w:color w:val="000000"/>
              </w:rPr>
              <w:lastRenderedPageBreak/>
              <w:t>动力学</w:t>
            </w:r>
          </w:p>
        </w:tc>
        <w:tc>
          <w:tcPr>
            <w:tcW w:w="1842" w:type="dxa"/>
            <w:tcBorders>
              <w:top w:val="single" w:sz="12" w:space="0" w:color="000000"/>
              <w:bottom w:val="single" w:sz="4" w:space="0" w:color="000000"/>
            </w:tcBorders>
            <w:shd w:val="clear" w:color="auto" w:fill="FFFFFF"/>
          </w:tcPr>
          <w:p w14:paraId="06091E7E" w14:textId="77777777" w:rsidR="00B44408" w:rsidRDefault="00000000">
            <w:pPr>
              <w:spacing w:line="360" w:lineRule="auto"/>
              <w:ind w:right="120"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2977" w:type="dxa"/>
            <w:tcBorders>
              <w:top w:val="single" w:sz="12" w:space="0" w:color="000000"/>
              <w:bottom w:val="single" w:sz="4" w:space="0" w:color="000000"/>
            </w:tcBorders>
            <w:shd w:val="clear" w:color="auto" w:fill="FFFFFF"/>
          </w:tcPr>
          <w:p w14:paraId="26E36FDD"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F</w:t>
            </w:r>
          </w:p>
        </w:tc>
        <w:tc>
          <w:tcPr>
            <w:tcW w:w="2552" w:type="dxa"/>
            <w:tcBorders>
              <w:top w:val="single" w:sz="12" w:space="0" w:color="000000"/>
              <w:bottom w:val="single" w:sz="4" w:space="0" w:color="000000"/>
            </w:tcBorders>
            <w:shd w:val="clear" w:color="auto" w:fill="FFFFFF"/>
          </w:tcPr>
          <w:p w14:paraId="7E472B93"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G</w:t>
            </w:r>
          </w:p>
        </w:tc>
      </w:tr>
      <w:tr w:rsidR="00B44408" w14:paraId="2BDD8334" w14:textId="77777777" w:rsidTr="00B44408">
        <w:trPr>
          <w:cantSplit/>
          <w:trHeight w:val="586"/>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cBorders>
            <w:shd w:val="clear" w:color="auto" w:fill="FFFFFF"/>
          </w:tcPr>
          <w:p w14:paraId="7159051A" w14:textId="77777777" w:rsidR="00B44408" w:rsidRDefault="00B44408">
            <w:pPr>
              <w:spacing w:line="360" w:lineRule="auto"/>
              <w:ind w:firstLineChars="0" w:firstLine="0"/>
              <w:jc w:val="center"/>
              <w:rPr>
                <w:bCs w:val="0"/>
                <w:color w:val="000000"/>
              </w:rPr>
            </w:pPr>
          </w:p>
          <w:p w14:paraId="7F25ADBA"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842" w:type="dxa"/>
            <w:tcBorders>
              <w:top w:val="single" w:sz="4" w:space="0" w:color="000000"/>
              <w:bottom w:val="nil"/>
            </w:tcBorders>
            <w:shd w:val="clear" w:color="auto" w:fill="FFFFFF"/>
          </w:tcPr>
          <w:p w14:paraId="6386BF5D"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single" w:sz="4" w:space="0" w:color="000000"/>
              <w:bottom w:val="nil"/>
            </w:tcBorders>
            <w:shd w:val="clear" w:color="auto" w:fill="FFFFFF"/>
          </w:tcPr>
          <w:p w14:paraId="43684A4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-0.1</w:t>
            </w:r>
            <w:r>
              <w:rPr>
                <w:color w:val="000000"/>
              </w:rPr>
              <w:t>6</w:t>
            </w:r>
            <w:proofErr w:type="gramStart"/>
            <w:r>
              <w:rPr>
                <w:rFonts w:hint="eastAsia"/>
                <w:color w:val="000000"/>
              </w:rPr>
              <w:t>/(</w:t>
            </w:r>
            <w:proofErr w:type="gramEnd"/>
            <w:r>
              <w:rPr>
                <w:rFonts w:hint="eastAsia"/>
                <w:color w:val="000000"/>
              </w:rPr>
              <w:t>4.6</w:t>
            </w:r>
            <w:r>
              <w:rPr>
                <w:color w:val="000000"/>
              </w:rPr>
              <w:t>9</w:t>
            </w:r>
            <w:r>
              <w:rPr>
                <w:rFonts w:hint="eastAsia"/>
                <w:color w:val="000000"/>
              </w:rPr>
              <w:t>*x0 + 4.0</w:t>
            </w:r>
            <w:r>
              <w:rPr>
                <w:color w:val="000000"/>
              </w:rPr>
              <w:t>2</w:t>
            </w:r>
            <w:r>
              <w:rPr>
                <w:rFonts w:hint="eastAsia"/>
                <w:color w:val="000000"/>
              </w:rPr>
              <w:t>)</w:t>
            </w:r>
          </w:p>
        </w:tc>
        <w:tc>
          <w:tcPr>
            <w:tcW w:w="2552" w:type="dxa"/>
            <w:tcBorders>
              <w:top w:val="single" w:sz="4" w:space="0" w:color="000000"/>
              <w:bottom w:val="nil"/>
            </w:tcBorders>
            <w:shd w:val="clear" w:color="auto" w:fill="FFFFFF"/>
          </w:tcPr>
          <w:p w14:paraId="12F71496" w14:textId="77777777" w:rsidR="00B44408" w:rsidRDefault="00000000">
            <w:pPr>
              <w:spacing w:line="360" w:lineRule="auto"/>
              <w:ind w:firstLine="48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0.9</w:t>
            </w:r>
            <w:r>
              <w:rPr>
                <w:color w:val="000000"/>
              </w:rPr>
              <w:t>4</w:t>
            </w:r>
            <w:r>
              <w:rPr>
                <w:rFonts w:hint="eastAsia"/>
                <w:color w:val="000000"/>
              </w:rPr>
              <w:t>*x0+0.9</w:t>
            </w:r>
            <w:r>
              <w:rPr>
                <w:color w:val="000000"/>
              </w:rPr>
              <w:t>4</w:t>
            </w:r>
            <w:r>
              <w:rPr>
                <w:rFonts w:hint="eastAsia"/>
                <w:color w:val="000000"/>
              </w:rPr>
              <w:t>*x1</w:t>
            </w:r>
          </w:p>
        </w:tc>
      </w:tr>
      <w:tr w:rsidR="00B44408" w14:paraId="01C71DF9"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6BFF2B05"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37224372"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2977" w:type="dxa"/>
            <w:tcBorders>
              <w:top w:val="nil"/>
              <w:bottom w:val="nil"/>
            </w:tcBorders>
            <w:shd w:val="clear" w:color="auto" w:fill="FFFFFF"/>
          </w:tcPr>
          <w:p w14:paraId="38824428"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p>
        </w:tc>
        <w:tc>
          <w:tcPr>
            <w:tcW w:w="2552" w:type="dxa"/>
            <w:tcBorders>
              <w:top w:val="nil"/>
              <w:bottom w:val="nil"/>
            </w:tcBorders>
            <w:shd w:val="clear" w:color="auto" w:fill="FFFFFF"/>
          </w:tcPr>
          <w:p w14:paraId="787D80E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x0 - x1</w:t>
            </w:r>
          </w:p>
        </w:tc>
      </w:tr>
      <w:tr w:rsidR="00B44408" w14:paraId="4928E9B1"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4ED59D44"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73FF224D"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tcBorders>
              <w:top w:val="nil"/>
              <w:bottom w:val="nil"/>
            </w:tcBorders>
            <w:shd w:val="clear" w:color="auto" w:fill="FFFFFF"/>
          </w:tcPr>
          <w:p w14:paraId="1DD3EAB2"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w:t>
            </w:r>
          </w:p>
        </w:tc>
        <w:tc>
          <w:tcPr>
            <w:tcW w:w="2552" w:type="dxa"/>
            <w:tcBorders>
              <w:top w:val="nil"/>
              <w:bottom w:val="nil"/>
            </w:tcBorders>
            <w:shd w:val="clear" w:color="auto" w:fill="FFFFFF"/>
          </w:tcPr>
          <w:p w14:paraId="65DF78C4"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w:t>
            </w:r>
          </w:p>
        </w:tc>
      </w:tr>
      <w:tr w:rsidR="00B44408" w14:paraId="7D8F8C67" w14:textId="77777777" w:rsidTr="00B44408">
        <w:trPr>
          <w:cantSplit/>
          <w:trHeight w:val="94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419A1A1F"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4FE8E38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tcBorders>
              <w:top w:val="nil"/>
              <w:bottom w:val="nil"/>
            </w:tcBorders>
            <w:shd w:val="clear" w:color="auto" w:fill="FFFFFF"/>
          </w:tcPr>
          <w:p w14:paraId="346DFB8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0.0011*x0</w:t>
            </w:r>
            <w:proofErr w:type="gramStart"/>
            <w:r>
              <w:rPr>
                <w:rFonts w:hint="eastAsia"/>
                <w:color w:val="000000"/>
              </w:rPr>
              <w:t>/(</w:t>
            </w:r>
            <w:proofErr w:type="gramEnd"/>
            <w:r>
              <w:rPr>
                <w:rFonts w:hint="eastAsia"/>
                <w:color w:val="000000"/>
              </w:rPr>
              <w:t>1.6644 - 0.9717*x0)</w:t>
            </w:r>
          </w:p>
        </w:tc>
        <w:tc>
          <w:tcPr>
            <w:tcW w:w="2552" w:type="dxa"/>
            <w:tcBorders>
              <w:top w:val="nil"/>
              <w:bottom w:val="nil"/>
            </w:tcBorders>
            <w:shd w:val="clear" w:color="auto" w:fill="FFFFFF"/>
          </w:tcPr>
          <w:p w14:paraId="7A572E13"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-0.4927*x0 + 0.4927*x1</w:t>
            </w:r>
          </w:p>
        </w:tc>
      </w:tr>
      <w:tr w:rsidR="00B44408" w14:paraId="034103F2" w14:textId="77777777" w:rsidTr="00B44408">
        <w:trPr>
          <w:cantSplit/>
          <w:trHeight w:val="645"/>
        </w:trPr>
        <w:tc>
          <w:tcPr>
            <w:cnfStyle w:val="001000000000" w:firstRow="0" w:lastRow="0" w:firstColumn="1" w:lastColumn="0" w:oddVBand="0" w:evenVBand="0" w:oddHBand="0" w:evenHBand="0" w:firstRowFirstColumn="0" w:firstRowLastColumn="0" w:lastRowFirstColumn="0" w:lastRowLastColumn="0"/>
            <w:tcW w:w="993" w:type="dxa"/>
            <w:vMerge/>
            <w:tcBorders>
              <w:bottom w:val="nil"/>
            </w:tcBorders>
            <w:shd w:val="clear" w:color="auto" w:fill="FFFFFF"/>
          </w:tcPr>
          <w:p w14:paraId="070A5537"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3273D3F5"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top w:val="nil"/>
              <w:bottom w:val="nil"/>
            </w:tcBorders>
            <w:shd w:val="clear" w:color="auto" w:fill="FFFFFF"/>
          </w:tcPr>
          <w:p w14:paraId="2097219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2.2561e-5</w:t>
            </w:r>
          </w:p>
        </w:tc>
        <w:tc>
          <w:tcPr>
            <w:tcW w:w="2552" w:type="dxa"/>
            <w:tcBorders>
              <w:top w:val="nil"/>
              <w:bottom w:val="nil"/>
            </w:tcBorders>
            <w:shd w:val="clear" w:color="auto" w:fill="FFFFFF"/>
          </w:tcPr>
          <w:p w14:paraId="60F0718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0.3658</w:t>
            </w:r>
            <w:proofErr w:type="gramStart"/>
            <w:r>
              <w:rPr>
                <w:rFonts w:hint="eastAsia"/>
                <w:color w:val="000000"/>
              </w:rPr>
              <w:t>/(</w:t>
            </w:r>
            <w:proofErr w:type="gramEnd"/>
            <w:r>
              <w:rPr>
                <w:rFonts w:hint="eastAsia"/>
                <w:color w:val="000000"/>
              </w:rPr>
              <w:t>x0*x1**2*(x0 + x1))</w:t>
            </w:r>
          </w:p>
        </w:tc>
      </w:tr>
      <w:tr w:rsidR="00B44408" w14:paraId="43CC675C" w14:textId="77777777" w:rsidTr="00B44408">
        <w:trPr>
          <w:cantSplit/>
          <w:trHeight w:val="838"/>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nil"/>
            </w:tcBorders>
            <w:shd w:val="clear" w:color="auto" w:fill="FFFFFF"/>
          </w:tcPr>
          <w:p w14:paraId="70410698" w14:textId="77777777" w:rsidR="00B44408" w:rsidRDefault="00B44408">
            <w:pPr>
              <w:spacing w:line="360" w:lineRule="auto"/>
              <w:ind w:firstLineChars="0" w:firstLine="0"/>
              <w:jc w:val="center"/>
              <w:rPr>
                <w:bCs w:val="0"/>
                <w:color w:val="000000"/>
              </w:rPr>
            </w:pPr>
          </w:p>
          <w:p w14:paraId="09A6F175"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842" w:type="dxa"/>
            <w:tcBorders>
              <w:top w:val="nil"/>
            </w:tcBorders>
            <w:shd w:val="clear" w:color="auto" w:fill="FFFFFF"/>
          </w:tcPr>
          <w:p w14:paraId="6489BFB0"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nil"/>
            </w:tcBorders>
            <w:shd w:val="clear" w:color="auto" w:fill="FFFFFF"/>
          </w:tcPr>
          <w:p w14:paraId="138BA6E5"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16.6552)*</w:t>
            </w:r>
            <w:proofErr w:type="gramEnd"/>
            <w:r>
              <w:rPr>
                <w:rFonts w:hint="eastAsia"/>
                <w:color w:val="000000"/>
              </w:rPr>
              <w:t>(x0 - 0.18) + 20.12)/(x0 - 0.1830)</w:t>
            </w:r>
          </w:p>
        </w:tc>
        <w:tc>
          <w:tcPr>
            <w:tcW w:w="2552" w:type="dxa"/>
            <w:tcBorders>
              <w:top w:val="nil"/>
            </w:tcBorders>
            <w:shd w:val="clear" w:color="auto" w:fill="FFFFFF"/>
          </w:tcPr>
          <w:p w14:paraId="6F8E5E81" w14:textId="77777777" w:rsidR="00B44408" w:rsidRDefault="00000000">
            <w:pPr>
              <w:spacing w:line="360" w:lineRule="auto"/>
              <w:ind w:firstLineChars="0" w:firstLine="0"/>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0.39*x0+2.99+1.08/x1-1.90/x0</w:t>
            </w:r>
            <w:r>
              <w:rPr>
                <w:color w:val="000000"/>
              </w:rPr>
              <w:t>-</w:t>
            </w:r>
            <w:r>
              <w:rPr>
                <w:rFonts w:hint="eastAsia"/>
                <w:color w:val="000000"/>
              </w:rPr>
              <w:t>5.52/(x0*x1)</w:t>
            </w:r>
          </w:p>
        </w:tc>
      </w:tr>
      <w:tr w:rsidR="00B44408" w14:paraId="6189A359"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13A60EDD" w14:textId="77777777" w:rsidR="00B44408" w:rsidRDefault="00B44408">
            <w:pPr>
              <w:spacing w:line="360" w:lineRule="auto"/>
              <w:ind w:firstLineChars="0" w:firstLine="0"/>
              <w:jc w:val="center"/>
              <w:rPr>
                <w:bCs w:val="0"/>
                <w:color w:val="000000"/>
              </w:rPr>
            </w:pPr>
          </w:p>
        </w:tc>
        <w:tc>
          <w:tcPr>
            <w:tcW w:w="1842" w:type="dxa"/>
            <w:shd w:val="clear" w:color="auto" w:fill="FFFFFF"/>
          </w:tcPr>
          <w:p w14:paraId="6494F0F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77" w:type="dxa"/>
            <w:shd w:val="clear" w:color="auto" w:fill="FFFFFF"/>
          </w:tcPr>
          <w:p w14:paraId="40ED859B"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-17.8251</w:t>
            </w:r>
          </w:p>
        </w:tc>
        <w:tc>
          <w:tcPr>
            <w:tcW w:w="2552" w:type="dxa"/>
            <w:shd w:val="clear" w:color="auto" w:fill="FFFFFF"/>
          </w:tcPr>
          <w:p w14:paraId="732B5C8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8.8</w:t>
            </w:r>
            <w:r>
              <w:rPr>
                <w:color w:val="000000"/>
              </w:rPr>
              <w:t>3</w:t>
            </w:r>
            <w:r>
              <w:rPr>
                <w:rFonts w:hint="eastAsia"/>
                <w:color w:val="000000"/>
              </w:rPr>
              <w:t>/x0</w:t>
            </w:r>
          </w:p>
        </w:tc>
      </w:tr>
      <w:tr w:rsidR="00B44408" w14:paraId="3E4B4E90"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784C745B" w14:textId="77777777" w:rsidR="00B44408" w:rsidRDefault="00B44408">
            <w:pPr>
              <w:spacing w:line="360" w:lineRule="auto"/>
              <w:ind w:firstLineChars="0" w:firstLine="0"/>
              <w:jc w:val="center"/>
              <w:rPr>
                <w:bCs w:val="0"/>
                <w:color w:val="000000"/>
              </w:rPr>
            </w:pPr>
          </w:p>
        </w:tc>
        <w:tc>
          <w:tcPr>
            <w:tcW w:w="1842" w:type="dxa"/>
            <w:tcBorders>
              <w:bottom w:val="nil"/>
            </w:tcBorders>
            <w:shd w:val="clear" w:color="auto" w:fill="FFFFFF"/>
          </w:tcPr>
          <w:p w14:paraId="2818BDE6"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tcBorders>
              <w:bottom w:val="nil"/>
            </w:tcBorders>
            <w:shd w:val="clear" w:color="auto" w:fill="FFFFFF"/>
          </w:tcPr>
          <w:p w14:paraId="5839D72D"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x0*(0.07</w:t>
            </w:r>
            <w:r>
              <w:rPr>
                <w:color w:val="000000"/>
              </w:rPr>
              <w:t>7</w:t>
            </w:r>
            <w:r>
              <w:rPr>
                <w:rFonts w:hint="eastAsia"/>
                <w:color w:val="000000"/>
              </w:rPr>
              <w:t>*x0 - 2.30)</w:t>
            </w:r>
          </w:p>
        </w:tc>
        <w:tc>
          <w:tcPr>
            <w:tcW w:w="2552" w:type="dxa"/>
            <w:tcBorders>
              <w:bottom w:val="nil"/>
            </w:tcBorders>
            <w:shd w:val="clear" w:color="auto" w:fill="FFFFFF"/>
          </w:tcPr>
          <w:p w14:paraId="3E00C326"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1.12</w:t>
            </w:r>
            <w:r>
              <w:rPr>
                <w:color w:val="000000"/>
              </w:rPr>
              <w:t>9</w:t>
            </w:r>
            <w:r>
              <w:rPr>
                <w:rFonts w:hint="eastAsia"/>
                <w:color w:val="000000"/>
              </w:rPr>
              <w:t xml:space="preserve"> - 0.0413*x0</w:t>
            </w:r>
          </w:p>
        </w:tc>
      </w:tr>
      <w:tr w:rsidR="00B44408" w14:paraId="0BAF68D6"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6A11C845"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473CF6B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tcBorders>
              <w:top w:val="nil"/>
              <w:bottom w:val="nil"/>
            </w:tcBorders>
            <w:shd w:val="clear" w:color="auto" w:fill="FFFFFF"/>
          </w:tcPr>
          <w:p w14:paraId="08D21A7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-1.9999*x0</w:t>
            </w:r>
          </w:p>
        </w:tc>
        <w:tc>
          <w:tcPr>
            <w:tcW w:w="2552" w:type="dxa"/>
            <w:tcBorders>
              <w:top w:val="nil"/>
              <w:bottom w:val="nil"/>
            </w:tcBorders>
            <w:shd w:val="clear" w:color="auto" w:fill="FFFFFF"/>
          </w:tcPr>
          <w:p w14:paraId="7F4EC383"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x1**2</w:t>
            </w:r>
            <w:proofErr w:type="gramStart"/>
            <w:r>
              <w:rPr>
                <w:rFonts w:hint="eastAsia"/>
                <w:color w:val="000000"/>
              </w:rPr>
              <w:t>/(</w:t>
            </w:r>
            <w:proofErr w:type="gramEnd"/>
            <w:r>
              <w:rPr>
                <w:rFonts w:hint="eastAsia"/>
                <w:color w:val="000000"/>
              </w:rPr>
              <w:t>x1**2 + 0.9995)</w:t>
            </w:r>
          </w:p>
        </w:tc>
      </w:tr>
      <w:tr w:rsidR="00B44408" w14:paraId="736831DD" w14:textId="77777777" w:rsidTr="00B44408">
        <w:trPr>
          <w:cantSplit/>
          <w:trHeight w:val="938"/>
        </w:trPr>
        <w:tc>
          <w:tcPr>
            <w:cnfStyle w:val="001000000000" w:firstRow="0" w:lastRow="0" w:firstColumn="1" w:lastColumn="0" w:oddVBand="0" w:evenVBand="0" w:oddHBand="0" w:evenHBand="0" w:firstRowFirstColumn="0" w:firstRowLastColumn="0" w:lastRowFirstColumn="0" w:lastRowLastColumn="0"/>
            <w:tcW w:w="993" w:type="dxa"/>
            <w:vMerge/>
            <w:tcBorders>
              <w:bottom w:val="nil"/>
            </w:tcBorders>
            <w:shd w:val="clear" w:color="auto" w:fill="FFFFFF"/>
          </w:tcPr>
          <w:p w14:paraId="635590F6" w14:textId="77777777" w:rsidR="00B44408" w:rsidRDefault="00B44408">
            <w:pPr>
              <w:spacing w:line="360" w:lineRule="auto"/>
              <w:ind w:firstLineChars="0" w:firstLine="0"/>
              <w:jc w:val="center"/>
              <w:rPr>
                <w:bCs w:val="0"/>
                <w:color w:val="000000"/>
              </w:rPr>
            </w:pPr>
          </w:p>
        </w:tc>
        <w:tc>
          <w:tcPr>
            <w:tcW w:w="1842" w:type="dxa"/>
            <w:tcBorders>
              <w:top w:val="nil"/>
              <w:bottom w:val="nil"/>
            </w:tcBorders>
            <w:shd w:val="clear" w:color="auto" w:fill="FFFFFF"/>
          </w:tcPr>
          <w:p w14:paraId="64A7288C"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top w:val="nil"/>
              <w:bottom w:val="nil"/>
            </w:tcBorders>
            <w:shd w:val="clear" w:color="auto" w:fill="FFFFFF"/>
          </w:tcPr>
          <w:p w14:paraId="7BCB745F"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x0*(x0*(0.0227*x0 - 0.3051) - 1)</w:t>
            </w:r>
          </w:p>
        </w:tc>
        <w:tc>
          <w:tcPr>
            <w:tcW w:w="2552" w:type="dxa"/>
            <w:tcBorders>
              <w:top w:val="nil"/>
              <w:bottom w:val="nil"/>
            </w:tcBorders>
            <w:shd w:val="clear" w:color="auto" w:fill="FFFFFF"/>
          </w:tcPr>
          <w:p w14:paraId="473C67D5"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1.0015 - 1.1082e-5*x0**4</w:t>
            </w:r>
          </w:p>
        </w:tc>
      </w:tr>
      <w:tr w:rsidR="00B44408" w14:paraId="5C5A1150" w14:textId="77777777" w:rsidTr="00B44408">
        <w:trPr>
          <w:cantSplit/>
          <w:trHeight w:val="492"/>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nil"/>
            </w:tcBorders>
            <w:shd w:val="clear" w:color="auto" w:fill="FFFFFF"/>
          </w:tcPr>
          <w:p w14:paraId="7F4DE32B" w14:textId="77777777" w:rsidR="00B44408" w:rsidRDefault="00B44408">
            <w:pPr>
              <w:spacing w:line="360" w:lineRule="auto"/>
              <w:ind w:firstLineChars="0" w:firstLine="0"/>
              <w:jc w:val="center"/>
              <w:rPr>
                <w:bCs w:val="0"/>
                <w:color w:val="000000"/>
              </w:rPr>
            </w:pPr>
          </w:p>
          <w:p w14:paraId="6A10DA6F" w14:textId="77777777" w:rsidR="00B44408" w:rsidRDefault="00000000">
            <w:pPr>
              <w:spacing w:line="360" w:lineRule="auto"/>
              <w:ind w:firstLineChars="0" w:firstLine="0"/>
              <w:jc w:val="center"/>
              <w:rPr>
                <w:bCs w:val="0"/>
                <w:color w:val="000000"/>
              </w:rPr>
            </w:pPr>
            <w:r>
              <w:rPr>
                <w:rFonts w:hint="eastAsia"/>
                <w:b w:val="0"/>
                <w:color w:val="000000"/>
              </w:rPr>
              <w:t>物种相互作用</w:t>
            </w:r>
          </w:p>
        </w:tc>
        <w:tc>
          <w:tcPr>
            <w:tcW w:w="1842" w:type="dxa"/>
            <w:tcBorders>
              <w:top w:val="nil"/>
              <w:bottom w:val="nil"/>
            </w:tcBorders>
            <w:shd w:val="clear" w:color="auto" w:fill="FFFFFF"/>
          </w:tcPr>
          <w:p w14:paraId="2398D13B"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nil"/>
              <w:bottom w:val="nil"/>
            </w:tcBorders>
            <w:shd w:val="clear" w:color="auto" w:fill="FFFFFF"/>
          </w:tcPr>
          <w:p w14:paraId="389F9668"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-x0*(x0 - </w:t>
            </w:r>
            <w:proofErr w:type="gramStart"/>
            <w:r>
              <w:rPr>
                <w:rFonts w:hint="eastAsia"/>
                <w:color w:val="000000"/>
              </w:rPr>
              <w:t>0.51</w:t>
            </w:r>
            <w:r>
              <w:rPr>
                <w:color w:val="000000"/>
              </w:rPr>
              <w:t>6</w:t>
            </w:r>
            <w:r>
              <w:rPr>
                <w:rFonts w:hint="eastAsia"/>
                <w:color w:val="000000"/>
              </w:rPr>
              <w:t>)*</w:t>
            </w:r>
            <w:proofErr w:type="gramEnd"/>
            <w:r>
              <w:rPr>
                <w:rFonts w:hint="eastAsia"/>
                <w:color w:val="000000"/>
              </w:rPr>
              <w:t>(2*x0 - 1.98) + 1.0</w:t>
            </w:r>
            <w:r>
              <w:rPr>
                <w:color w:val="000000"/>
              </w:rPr>
              <w:t>1</w:t>
            </w:r>
          </w:p>
        </w:tc>
        <w:tc>
          <w:tcPr>
            <w:tcW w:w="2552" w:type="dxa"/>
            <w:tcBorders>
              <w:top w:val="nil"/>
              <w:bottom w:val="nil"/>
            </w:tcBorders>
            <w:shd w:val="clear" w:color="auto" w:fill="FFFFFF"/>
          </w:tcPr>
          <w:p w14:paraId="5D59E2AE"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x0*x1*(0.1935 - 0.0271*x0)</w:t>
            </w:r>
          </w:p>
        </w:tc>
      </w:tr>
      <w:tr w:rsidR="00B44408" w14:paraId="5071D639"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06571DAE" w14:textId="77777777" w:rsidR="00B44408" w:rsidRDefault="00B44408">
            <w:pPr>
              <w:spacing w:line="360" w:lineRule="auto"/>
              <w:ind w:firstLineChars="0" w:firstLine="0"/>
              <w:jc w:val="center"/>
              <w:rPr>
                <w:bCs w:val="0"/>
                <w:color w:val="000000"/>
              </w:rPr>
            </w:pPr>
          </w:p>
        </w:tc>
        <w:tc>
          <w:tcPr>
            <w:tcW w:w="1842" w:type="dxa"/>
            <w:tcBorders>
              <w:top w:val="nil"/>
            </w:tcBorders>
            <w:shd w:val="clear" w:color="auto" w:fill="FFFFFF"/>
          </w:tcPr>
          <w:p w14:paraId="571A5A1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77" w:type="dxa"/>
            <w:tcBorders>
              <w:top w:val="nil"/>
            </w:tcBorders>
            <w:shd w:val="clear" w:color="auto" w:fill="FFFFFF"/>
          </w:tcPr>
          <w:p w14:paraId="28FF72A3"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-x0*(x0 - </w:t>
            </w:r>
            <w:proofErr w:type="gramStart"/>
            <w:r>
              <w:rPr>
                <w:rFonts w:hint="eastAsia"/>
                <w:color w:val="000000"/>
              </w:rPr>
              <w:t>1.0008)*</w:t>
            </w:r>
            <w:proofErr w:type="gramEnd"/>
            <w:r>
              <w:rPr>
                <w:rFonts w:hint="eastAsia"/>
                <w:color w:val="000000"/>
              </w:rPr>
              <w:t>(2*x0 - 1) + 0.9990</w:t>
            </w:r>
          </w:p>
        </w:tc>
        <w:tc>
          <w:tcPr>
            <w:tcW w:w="2552" w:type="dxa"/>
            <w:tcBorders>
              <w:top w:val="nil"/>
            </w:tcBorders>
            <w:shd w:val="clear" w:color="auto" w:fill="FFFFFF"/>
          </w:tcPr>
          <w:p w14:paraId="6ADD8CDC"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0.1746*x0*x1</w:t>
            </w:r>
            <w:proofErr w:type="gramStart"/>
            <w:r>
              <w:rPr>
                <w:rFonts w:hint="eastAsia"/>
                <w:color w:val="000000"/>
              </w:rPr>
              <w:t>/(</w:t>
            </w:r>
            <w:proofErr w:type="gramEnd"/>
            <w:r>
              <w:rPr>
                <w:rFonts w:hint="eastAsia"/>
                <w:color w:val="000000"/>
              </w:rPr>
              <w:t>0.1649*x0 + 0.8922)</w:t>
            </w:r>
          </w:p>
        </w:tc>
      </w:tr>
      <w:tr w:rsidR="00B44408" w14:paraId="2E17DF53"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3A341DC0" w14:textId="77777777" w:rsidR="00B44408" w:rsidRDefault="00B44408">
            <w:pPr>
              <w:spacing w:line="360" w:lineRule="auto"/>
              <w:ind w:firstLineChars="0" w:firstLine="0"/>
              <w:jc w:val="center"/>
              <w:rPr>
                <w:bCs w:val="0"/>
                <w:color w:val="000000"/>
              </w:rPr>
            </w:pPr>
          </w:p>
        </w:tc>
        <w:tc>
          <w:tcPr>
            <w:tcW w:w="1842" w:type="dxa"/>
            <w:shd w:val="clear" w:color="auto" w:fill="FFFFFF"/>
          </w:tcPr>
          <w:p w14:paraId="7C662ECE"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shd w:val="clear" w:color="auto" w:fill="FFFFFF"/>
          </w:tcPr>
          <w:p w14:paraId="771E8FCA"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x0**2*(1.8328 - 1.6024*x0) + 0.7686</w:t>
            </w:r>
          </w:p>
        </w:tc>
        <w:tc>
          <w:tcPr>
            <w:tcW w:w="2552" w:type="dxa"/>
            <w:shd w:val="clear" w:color="auto" w:fill="FFFFFF"/>
          </w:tcPr>
          <w:p w14:paraId="6A7F3B6E"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x0*x1*(0.1931 - 0.0278*x0)</w:t>
            </w:r>
          </w:p>
        </w:tc>
      </w:tr>
      <w:tr w:rsidR="00B44408" w14:paraId="6BA237AB" w14:textId="77777777" w:rsidTr="00B44408">
        <w:trPr>
          <w:cantSplit/>
          <w:trHeight w:val="469"/>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64DF505C" w14:textId="77777777" w:rsidR="00B44408" w:rsidRDefault="00B44408">
            <w:pPr>
              <w:spacing w:line="360" w:lineRule="auto"/>
              <w:ind w:firstLineChars="0" w:firstLine="0"/>
              <w:jc w:val="center"/>
              <w:rPr>
                <w:bCs w:val="0"/>
                <w:color w:val="000000"/>
              </w:rPr>
            </w:pPr>
          </w:p>
        </w:tc>
        <w:tc>
          <w:tcPr>
            <w:tcW w:w="1842" w:type="dxa"/>
            <w:shd w:val="clear" w:color="auto" w:fill="FFFFFF"/>
          </w:tcPr>
          <w:p w14:paraId="661AD820"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shd w:val="clear" w:color="auto" w:fill="FFFFFF"/>
          </w:tcPr>
          <w:p w14:paraId="2EE22362"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x0**2*(1.4551 - 1.3303*x0) + 0.8384</w:t>
            </w:r>
          </w:p>
        </w:tc>
        <w:tc>
          <w:tcPr>
            <w:tcW w:w="2552" w:type="dxa"/>
            <w:shd w:val="clear" w:color="auto" w:fill="FFFFFF"/>
          </w:tcPr>
          <w:p w14:paraId="347445B0"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x0*x1*(x0 - 1.88)</w:t>
            </w:r>
            <w:proofErr w:type="gramStart"/>
            <w:r>
              <w:rPr>
                <w:rFonts w:hint="eastAsia"/>
                <w:color w:val="000000"/>
              </w:rPr>
              <w:t>/(</w:t>
            </w:r>
            <w:proofErr w:type="gramEnd"/>
            <w:r>
              <w:rPr>
                <w:rFonts w:hint="eastAsia"/>
                <w:color w:val="000000"/>
              </w:rPr>
              <w:t>0.8*x0*(x0 - 1.88) + 4.74*x0 - 9.27)</w:t>
            </w:r>
          </w:p>
        </w:tc>
      </w:tr>
      <w:tr w:rsidR="00B44408" w14:paraId="7136FE4B" w14:textId="77777777" w:rsidTr="00B44408">
        <w:trPr>
          <w:cantSplit/>
          <w:trHeight w:val="1104"/>
        </w:trPr>
        <w:tc>
          <w:tcPr>
            <w:cnfStyle w:val="001000000000" w:firstRow="0" w:lastRow="0" w:firstColumn="1" w:lastColumn="0" w:oddVBand="0" w:evenVBand="0" w:oddHBand="0" w:evenHBand="0" w:firstRowFirstColumn="0" w:firstRowLastColumn="0" w:lastRowFirstColumn="0" w:lastRowLastColumn="0"/>
            <w:tcW w:w="993" w:type="dxa"/>
            <w:vMerge/>
            <w:tcBorders>
              <w:bottom w:val="single" w:sz="12" w:space="0" w:color="000000"/>
            </w:tcBorders>
            <w:shd w:val="clear" w:color="auto" w:fill="FFFFFF"/>
          </w:tcPr>
          <w:p w14:paraId="493E86F1" w14:textId="77777777" w:rsidR="00B44408" w:rsidRDefault="00B44408">
            <w:pPr>
              <w:spacing w:line="360" w:lineRule="auto"/>
              <w:ind w:firstLineChars="0" w:firstLine="0"/>
              <w:jc w:val="center"/>
              <w:rPr>
                <w:bCs w:val="0"/>
                <w:color w:val="000000"/>
              </w:rPr>
            </w:pPr>
          </w:p>
        </w:tc>
        <w:tc>
          <w:tcPr>
            <w:tcW w:w="1842" w:type="dxa"/>
            <w:tcBorders>
              <w:bottom w:val="single" w:sz="12" w:space="0" w:color="000000"/>
            </w:tcBorders>
            <w:shd w:val="clear" w:color="auto" w:fill="FFFFFF"/>
          </w:tcPr>
          <w:p w14:paraId="7ECBB412"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bottom w:val="single" w:sz="12" w:space="0" w:color="000000"/>
            </w:tcBorders>
            <w:shd w:val="clear" w:color="auto" w:fill="FFFFFF"/>
          </w:tcPr>
          <w:p w14:paraId="67C825A6"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x0**2*(1.9402 - 1.6655*x0) + 0.7376</w:t>
            </w:r>
          </w:p>
        </w:tc>
        <w:tc>
          <w:tcPr>
            <w:tcW w:w="2552" w:type="dxa"/>
            <w:tcBorders>
              <w:bottom w:val="single" w:sz="12" w:space="0" w:color="000000"/>
            </w:tcBorders>
            <w:shd w:val="clear" w:color="auto" w:fill="FFFFFF"/>
          </w:tcPr>
          <w:p w14:paraId="04594EF7" w14:textId="77777777" w:rsidR="00B44408" w:rsidRDefault="00000000">
            <w:pPr>
              <w:spacing w:line="360" w:lineRule="auto"/>
              <w:ind w:firstLine="480"/>
              <w:jc w:val="center"/>
              <w:cnfStyle w:val="000000000000" w:firstRow="0" w:lastRow="0" w:firstColumn="0" w:lastColumn="0" w:oddVBand="0" w:evenVBand="0" w:oddHBand="0" w:evenHBand="0" w:firstRowFirstColumn="0" w:firstRowLastColumn="0" w:lastRowFirstColumn="0" w:lastRowLastColumn="0"/>
              <w:rPr>
                <w:bCs/>
                <w:color w:val="000000"/>
              </w:rPr>
            </w:pPr>
            <w:r>
              <w:rPr>
                <w:rFonts w:hint="eastAsia"/>
                <w:color w:val="000000"/>
              </w:rPr>
              <w:t>x0*x1</w:t>
            </w:r>
            <w:proofErr w:type="gramStart"/>
            <w:r>
              <w:rPr>
                <w:rFonts w:hint="eastAsia"/>
                <w:color w:val="000000"/>
              </w:rPr>
              <w:t>/(</w:t>
            </w:r>
            <w:proofErr w:type="gramEnd"/>
            <w:r>
              <w:rPr>
                <w:rFonts w:hint="eastAsia"/>
                <w:color w:val="000000"/>
              </w:rPr>
              <w:t>x0 + 5.0290)</w:t>
            </w:r>
          </w:p>
        </w:tc>
      </w:tr>
    </w:tbl>
    <w:p w14:paraId="65C675A9" w14:textId="77777777" w:rsidR="00B44408" w:rsidRDefault="00000000">
      <w:pPr>
        <w:ind w:firstLine="480"/>
      </w:pPr>
      <w:r>
        <w:rPr>
          <w:rFonts w:hint="eastAsia"/>
        </w:rPr>
        <w:t>将</w:t>
      </w:r>
      <w:r>
        <w:rPr>
          <w:rFonts w:hint="eastAsia"/>
        </w:rPr>
        <w:t>[4,5]</w:t>
      </w:r>
      <w:r>
        <w:rPr>
          <w:rFonts w:hint="eastAsia"/>
        </w:rPr>
        <w:t>区间内发现的动力学基于相同初始状态进行积分，可得其与真实动力学的状态误差图如下：</w:t>
      </w:r>
    </w:p>
    <w:p w14:paraId="099CBC53" w14:textId="77777777" w:rsidR="00B44408" w:rsidRDefault="00000000">
      <w:pPr>
        <w:ind w:firstLineChars="0" w:firstLine="0"/>
      </w:pPr>
      <w:r>
        <w:rPr>
          <w:rFonts w:hint="eastAsia"/>
          <w:noProof/>
        </w:rPr>
        <w:lastRenderedPageBreak/>
        <w:drawing>
          <wp:inline distT="0" distB="0" distL="114300" distR="114300" wp14:anchorId="0B328D64" wp14:editId="2D66E369">
            <wp:extent cx="5265420" cy="1976755"/>
            <wp:effectExtent l="0" t="0" r="11430" b="4445"/>
            <wp:docPr id="72" name="图片 72" descr="hea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eat5"/>
                    <pic:cNvPicPr>
                      <a:picLocks noChangeAspect="1"/>
                    </pic:cNvPicPr>
                  </pic:nvPicPr>
                  <pic:blipFill>
                    <a:blip r:embed="rId52"/>
                    <a:stretch>
                      <a:fillRect/>
                    </a:stretch>
                  </pic:blipFill>
                  <pic:spPr>
                    <a:xfrm>
                      <a:off x="0" y="0"/>
                      <a:ext cx="5265420" cy="1976755"/>
                    </a:xfrm>
                    <a:prstGeom prst="rect">
                      <a:avLst/>
                    </a:prstGeom>
                  </pic:spPr>
                </pic:pic>
              </a:graphicData>
            </a:graphic>
          </wp:inline>
        </w:drawing>
      </w:r>
    </w:p>
    <w:p w14:paraId="5CF16D27"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7</w:t>
      </w:r>
      <w:r>
        <w:rPr>
          <w:rFonts w:eastAsia="黑体" w:hAnsi="黑体" w:cs="Times New Roman" w:hint="eastAsia"/>
          <w:color w:val="000000"/>
        </w:rPr>
        <w:t>热扩散动力学在</w:t>
      </w:r>
      <w:r>
        <w:rPr>
          <w:rFonts w:eastAsia="黑体" w:hAnsi="黑体" w:cs="Times New Roman" w:hint="eastAsia"/>
          <w:color w:val="000000"/>
        </w:rPr>
        <w:t>community</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34F5696E"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noProof/>
          <w:color w:val="000000"/>
        </w:rPr>
        <w:drawing>
          <wp:inline distT="0" distB="0" distL="114300" distR="114300" wp14:anchorId="5F2F01D1" wp14:editId="2965A47D">
            <wp:extent cx="5265420" cy="1976755"/>
            <wp:effectExtent l="0" t="0" r="11430" b="4445"/>
            <wp:docPr id="73" name="图片 73" descr="ge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gene5"/>
                    <pic:cNvPicPr>
                      <a:picLocks noChangeAspect="1"/>
                    </pic:cNvPicPr>
                  </pic:nvPicPr>
                  <pic:blipFill>
                    <a:blip r:embed="rId53"/>
                    <a:stretch>
                      <a:fillRect/>
                    </a:stretch>
                  </pic:blipFill>
                  <pic:spPr>
                    <a:xfrm>
                      <a:off x="0" y="0"/>
                      <a:ext cx="5265420" cy="1976755"/>
                    </a:xfrm>
                    <a:prstGeom prst="rect">
                      <a:avLst/>
                    </a:prstGeom>
                  </pic:spPr>
                </pic:pic>
              </a:graphicData>
            </a:graphic>
          </wp:inline>
        </w:drawing>
      </w:r>
    </w:p>
    <w:p w14:paraId="45DA68E4"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8</w:t>
      </w:r>
      <w:r>
        <w:rPr>
          <w:rFonts w:eastAsia="黑体" w:hAnsi="黑体" w:cs="Times New Roman" w:hint="eastAsia"/>
          <w:color w:val="000000"/>
        </w:rPr>
        <w:t>基因调控动力学在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power-law(</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66F6DB0D" w14:textId="77777777" w:rsidR="00B44408" w:rsidRDefault="00000000">
      <w:pPr>
        <w:spacing w:line="360" w:lineRule="auto"/>
        <w:ind w:firstLineChars="0" w:firstLine="0"/>
        <w:rPr>
          <w:rFonts w:ascii="宋体" w:eastAsia="宋体" w:hAnsi="宋体" w:cs="宋体"/>
          <w:szCs w:val="24"/>
        </w:rPr>
      </w:pPr>
      <w:r>
        <w:rPr>
          <w:rFonts w:ascii="宋体" w:eastAsia="宋体" w:hAnsi="宋体" w:cs="宋体" w:hint="eastAsia"/>
          <w:noProof/>
          <w:szCs w:val="24"/>
        </w:rPr>
        <w:drawing>
          <wp:inline distT="0" distB="0" distL="114300" distR="114300" wp14:anchorId="3B642906" wp14:editId="0C86AE50">
            <wp:extent cx="5265420" cy="1976755"/>
            <wp:effectExtent l="0" t="0" r="11430" b="4445"/>
            <wp:docPr id="74" name="图片 74" descr="mutu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mutual5"/>
                    <pic:cNvPicPr>
                      <a:picLocks noChangeAspect="1"/>
                    </pic:cNvPicPr>
                  </pic:nvPicPr>
                  <pic:blipFill>
                    <a:blip r:embed="rId54"/>
                    <a:stretch>
                      <a:fillRect/>
                    </a:stretch>
                  </pic:blipFill>
                  <pic:spPr>
                    <a:xfrm>
                      <a:off x="0" y="0"/>
                      <a:ext cx="5265420" cy="1976755"/>
                    </a:xfrm>
                    <a:prstGeom prst="rect">
                      <a:avLst/>
                    </a:prstGeom>
                  </pic:spPr>
                </pic:pic>
              </a:graphicData>
            </a:graphic>
          </wp:inline>
        </w:drawing>
      </w:r>
    </w:p>
    <w:p w14:paraId="273E74F7"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4.1</w:t>
      </w:r>
      <w:r>
        <w:rPr>
          <w:rFonts w:eastAsia="黑体" w:hAnsi="黑体" w:cs="Times New Roman"/>
          <w:color w:val="000000"/>
        </w:rPr>
        <w:t>9</w:t>
      </w:r>
      <w:r>
        <w:rPr>
          <w:rFonts w:eastAsia="黑体" w:hAnsi="黑体" w:cs="Times New Roman" w:hint="eastAsia"/>
          <w:color w:val="000000"/>
        </w:rPr>
        <w:t>物种相互作用动力学在</w:t>
      </w:r>
      <w:r>
        <w:rPr>
          <w:rFonts w:eastAsia="黑体" w:hAnsi="黑体" w:cs="Times New Roman" w:hint="eastAsia"/>
          <w:color w:val="000000"/>
        </w:rPr>
        <w:t>gird</w:t>
      </w:r>
      <w:r>
        <w:rPr>
          <w:rFonts w:eastAsia="黑体" w:hAnsi="黑体" w:cs="Times New Roman" w:hint="eastAsia"/>
          <w:color w:val="000000"/>
        </w:rPr>
        <w:t>（左）和</w:t>
      </w:r>
      <w:r>
        <w:rPr>
          <w:rFonts w:eastAsia="黑体" w:hAnsi="黑体" w:cs="Times New Roman" w:hint="eastAsia"/>
          <w:color w:val="000000"/>
        </w:rPr>
        <w:t>small-world(</w:t>
      </w:r>
      <w:r>
        <w:rPr>
          <w:rFonts w:eastAsia="黑体" w:hAnsi="黑体" w:cs="Times New Roman" w:hint="eastAsia"/>
          <w:color w:val="000000"/>
        </w:rPr>
        <w:t>右</w:t>
      </w:r>
      <w:r>
        <w:rPr>
          <w:rFonts w:eastAsia="黑体" w:hAnsi="黑体" w:cs="Times New Roman" w:hint="eastAsia"/>
          <w:color w:val="000000"/>
        </w:rPr>
        <w:t>)</w:t>
      </w:r>
      <w:r>
        <w:rPr>
          <w:rFonts w:eastAsia="黑体" w:hAnsi="黑体" w:cs="Times New Roman" w:hint="eastAsia"/>
          <w:color w:val="000000"/>
        </w:rPr>
        <w:t>网络上状态误差图</w:t>
      </w:r>
    </w:p>
    <w:p w14:paraId="2219E925" w14:textId="77777777" w:rsidR="00B44408" w:rsidRDefault="00000000">
      <w:pPr>
        <w:ind w:firstLineChars="0" w:firstLine="0"/>
      </w:pPr>
      <w:r>
        <w:rPr>
          <w:rFonts w:hint="eastAsia"/>
        </w:rPr>
        <w:t>将三种动力学在不同数据区间进行复杂网络上的动力学发现得到的方程，与真实状态相比较误差，可以得到如下三张图：</w:t>
      </w:r>
    </w:p>
    <w:p w14:paraId="5711F9DF" w14:textId="77777777" w:rsidR="00B44408" w:rsidRDefault="00000000">
      <w:pPr>
        <w:ind w:firstLineChars="0" w:firstLine="0"/>
        <w:jc w:val="center"/>
      </w:pPr>
      <w:r>
        <w:rPr>
          <w:rFonts w:hint="eastAsia"/>
          <w:noProof/>
        </w:rPr>
        <w:lastRenderedPageBreak/>
        <w:drawing>
          <wp:inline distT="0" distB="0" distL="114300" distR="114300" wp14:anchorId="25D9F274" wp14:editId="3537193E">
            <wp:extent cx="3639185" cy="2127885"/>
            <wp:effectExtent l="0" t="0" r="18415" b="5715"/>
            <wp:docPr id="11" name="图片 11" descr="热扩散时间区间平均loss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热扩散时间区间平均loss对比图"/>
                    <pic:cNvPicPr>
                      <a:picLocks noChangeAspect="1"/>
                    </pic:cNvPicPr>
                  </pic:nvPicPr>
                  <pic:blipFill>
                    <a:blip r:embed="rId55"/>
                    <a:stretch>
                      <a:fillRect/>
                    </a:stretch>
                  </pic:blipFill>
                  <pic:spPr>
                    <a:xfrm>
                      <a:off x="0" y="0"/>
                      <a:ext cx="3639185" cy="2127885"/>
                    </a:xfrm>
                    <a:prstGeom prst="rect">
                      <a:avLst/>
                    </a:prstGeom>
                  </pic:spPr>
                </pic:pic>
              </a:graphicData>
            </a:graphic>
          </wp:inline>
        </w:drawing>
      </w:r>
    </w:p>
    <w:p w14:paraId="67ABBA26" w14:textId="77777777" w:rsidR="00B44408" w:rsidRDefault="00000000">
      <w:pPr>
        <w:ind w:firstLineChars="0" w:firstLine="0"/>
        <w:jc w:val="cente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20</w:t>
      </w:r>
      <w:r>
        <w:rPr>
          <w:rFonts w:eastAsia="黑体" w:hAnsi="黑体" w:cs="Times New Roman" w:hint="eastAsia"/>
          <w:color w:val="000000"/>
        </w:rPr>
        <w:t xml:space="preserve"> </w:t>
      </w:r>
      <w:r>
        <w:rPr>
          <w:rFonts w:eastAsia="黑体" w:hAnsi="黑体" w:cs="Times New Roman" w:hint="eastAsia"/>
          <w:color w:val="000000"/>
        </w:rPr>
        <w:t>热扩散动力学在不同时间区间上发现的方程平均误差图</w:t>
      </w:r>
    </w:p>
    <w:p w14:paraId="4211315A" w14:textId="77777777" w:rsidR="00B44408" w:rsidRDefault="00000000">
      <w:pPr>
        <w:ind w:firstLineChars="0" w:firstLine="0"/>
        <w:jc w:val="center"/>
      </w:pPr>
      <w:r>
        <w:rPr>
          <w:rFonts w:hint="eastAsia"/>
          <w:noProof/>
        </w:rPr>
        <w:drawing>
          <wp:inline distT="0" distB="0" distL="114300" distR="114300" wp14:anchorId="1DD035D8" wp14:editId="57AE5C89">
            <wp:extent cx="3625850" cy="2214245"/>
            <wp:effectExtent l="0" t="0" r="12700" b="14605"/>
            <wp:docPr id="13" name="图片 13" descr="基因调控时间区间平均loss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基因调控时间区间平均loss对比图"/>
                    <pic:cNvPicPr>
                      <a:picLocks noChangeAspect="1"/>
                    </pic:cNvPicPr>
                  </pic:nvPicPr>
                  <pic:blipFill>
                    <a:blip r:embed="rId56"/>
                    <a:stretch>
                      <a:fillRect/>
                    </a:stretch>
                  </pic:blipFill>
                  <pic:spPr>
                    <a:xfrm>
                      <a:off x="0" y="0"/>
                      <a:ext cx="3625850" cy="2214245"/>
                    </a:xfrm>
                    <a:prstGeom prst="rect">
                      <a:avLst/>
                    </a:prstGeom>
                  </pic:spPr>
                </pic:pic>
              </a:graphicData>
            </a:graphic>
          </wp:inline>
        </w:drawing>
      </w:r>
    </w:p>
    <w:p w14:paraId="289F129A" w14:textId="77777777" w:rsidR="00B44408" w:rsidRDefault="00000000">
      <w:pPr>
        <w:ind w:firstLineChars="0" w:firstLine="0"/>
        <w:jc w:val="cente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21</w:t>
      </w:r>
      <w:r>
        <w:rPr>
          <w:rFonts w:eastAsia="黑体" w:hAnsi="黑体" w:cs="Times New Roman" w:hint="eastAsia"/>
          <w:color w:val="000000"/>
        </w:rPr>
        <w:t xml:space="preserve"> </w:t>
      </w:r>
      <w:r>
        <w:rPr>
          <w:rFonts w:eastAsia="黑体" w:hAnsi="黑体" w:cs="Times New Roman" w:hint="eastAsia"/>
          <w:color w:val="000000"/>
        </w:rPr>
        <w:t>热扩散动力学在不同时间区间上发现的方程平均误差图</w:t>
      </w:r>
    </w:p>
    <w:p w14:paraId="79996DAA" w14:textId="77777777" w:rsidR="00B44408" w:rsidRDefault="00000000">
      <w:pPr>
        <w:ind w:firstLineChars="0" w:firstLine="0"/>
        <w:jc w:val="center"/>
      </w:pPr>
      <w:r>
        <w:rPr>
          <w:rFonts w:hint="eastAsia"/>
          <w:noProof/>
        </w:rPr>
        <w:drawing>
          <wp:inline distT="0" distB="0" distL="114300" distR="114300" wp14:anchorId="5720CF08" wp14:editId="20B348E4">
            <wp:extent cx="3644265" cy="2345690"/>
            <wp:effectExtent l="0" t="0" r="13335" b="16510"/>
            <wp:docPr id="14" name="图片 14" descr="物种相互作用时间区间平均loss对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物种相互作用时间区间平均loss对比图"/>
                    <pic:cNvPicPr>
                      <a:picLocks noChangeAspect="1"/>
                    </pic:cNvPicPr>
                  </pic:nvPicPr>
                  <pic:blipFill>
                    <a:blip r:embed="rId57"/>
                    <a:stretch>
                      <a:fillRect/>
                    </a:stretch>
                  </pic:blipFill>
                  <pic:spPr>
                    <a:xfrm>
                      <a:off x="0" y="0"/>
                      <a:ext cx="3644265" cy="2345690"/>
                    </a:xfrm>
                    <a:prstGeom prst="rect">
                      <a:avLst/>
                    </a:prstGeom>
                  </pic:spPr>
                </pic:pic>
              </a:graphicData>
            </a:graphic>
          </wp:inline>
        </w:drawing>
      </w:r>
    </w:p>
    <w:p w14:paraId="0E111D27" w14:textId="77777777" w:rsidR="00B44408" w:rsidRDefault="00000000">
      <w:pPr>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22</w:t>
      </w:r>
      <w:r>
        <w:rPr>
          <w:rFonts w:eastAsia="黑体" w:hAnsi="黑体" w:cs="Times New Roman" w:hint="eastAsia"/>
          <w:color w:val="000000"/>
        </w:rPr>
        <w:t xml:space="preserve"> </w:t>
      </w:r>
      <w:r>
        <w:rPr>
          <w:rFonts w:eastAsia="黑体" w:hAnsi="黑体" w:cs="Times New Roman" w:hint="eastAsia"/>
          <w:color w:val="000000"/>
        </w:rPr>
        <w:t>热扩散动力学在不同时间区间上发现的方程平均误差图</w:t>
      </w:r>
    </w:p>
    <w:p w14:paraId="41982787" w14:textId="77777777" w:rsidR="00B44408" w:rsidRDefault="00000000">
      <w:pPr>
        <w:ind w:firstLine="480"/>
        <w:jc w:val="left"/>
        <w:rPr>
          <w:rFonts w:eastAsia="黑体" w:hAnsi="黑体" w:cs="Times New Roman"/>
          <w:color w:val="000000"/>
        </w:rPr>
      </w:pPr>
      <w:r>
        <w:rPr>
          <w:rFonts w:hint="eastAsia"/>
        </w:rPr>
        <w:t>从时间区间的实验中可以看出，相同时间内模型学习到的时间序列的状态变化越大最后得到的动力学结果与真实值越接近。</w:t>
      </w:r>
    </w:p>
    <w:p w14:paraId="05312F07" w14:textId="77777777" w:rsidR="00B44408" w:rsidRDefault="00000000" w:rsidP="00E907E2">
      <w:pPr>
        <w:pStyle w:val="4"/>
      </w:pPr>
      <w:r>
        <w:rPr>
          <w:rFonts w:hint="eastAsia"/>
        </w:rPr>
        <w:lastRenderedPageBreak/>
        <w:t>4.4.</w:t>
      </w:r>
      <w:r>
        <w:t xml:space="preserve">1.1 </w:t>
      </w:r>
      <w:r>
        <w:rPr>
          <w:rFonts w:hint="eastAsia"/>
        </w:rPr>
        <w:t>时间区间因素影响分析结论</w:t>
      </w:r>
    </w:p>
    <w:p w14:paraId="4AE5CFDF" w14:textId="77777777" w:rsidR="00B44408" w:rsidRDefault="00000000">
      <w:pPr>
        <w:spacing w:line="360" w:lineRule="auto"/>
        <w:ind w:firstLine="480"/>
      </w:pPr>
      <w:r>
        <w:rPr>
          <w:rFonts w:hint="eastAsia"/>
        </w:rPr>
        <w:t>通过实验，本文发现将注意力集中于那些节点状态变化较大的时间区间，并以这些区间的数据作为神经网络的输入，能够显著提高网络在学习节点自动力学和交互动力学方面的性能。这一发现对于动力学方程的精确识别和预测有着直接的影响，进而为深入理解复杂网络系统提供了新的视角和方法。</w:t>
      </w:r>
    </w:p>
    <w:p w14:paraId="6D647DEB" w14:textId="77777777" w:rsidR="00B44408" w:rsidRDefault="00000000">
      <w:pPr>
        <w:spacing w:line="360" w:lineRule="auto"/>
        <w:ind w:firstLine="480"/>
      </w:pPr>
      <w:r>
        <w:rPr>
          <w:rFonts w:hint="eastAsia"/>
        </w:rPr>
        <w:t>在复杂网络的动力学分析中，节点的状态变化不仅反映了节点自身的属性和行为，也蕴含了节点之间的相互作用和影响。因此，选择那些节点状态变化显著的时间区间作为研究的焦点，可以帮助科研人员捕捉到系统动态变化的关键时刻和区域，从而为构建更为准确的动力学模型提供了关键信息。此外，这种方法还有助于简化模型的复杂度，使神经网络能够在有限的数据量下，更有效率地学习到系统的核心动力学特性。</w:t>
      </w:r>
    </w:p>
    <w:p w14:paraId="433F8D64" w14:textId="77777777" w:rsidR="00B44408" w:rsidRDefault="00000000">
      <w:pPr>
        <w:spacing w:line="360" w:lineRule="auto"/>
        <w:ind w:firstLine="480"/>
      </w:pPr>
      <w:r>
        <w:rPr>
          <w:rFonts w:hint="eastAsia"/>
        </w:rPr>
        <w:t>通过观察热扩散和基因调控实验结果可以看出，聚焦于动态变化最为剧烈的区域，神经网络能够更深入地挖掘节点之间的相互作用机制，以及这些相互作用如何共同影响系统的整体行为和演化趋势。同时对于整个时间段内状态波动差距较小的物种相互作用动力学，模型发现的动力学方程趋于一致也印证了上述观点。</w:t>
      </w:r>
    </w:p>
    <w:p w14:paraId="78201A41" w14:textId="77777777" w:rsidR="00B44408" w:rsidRDefault="00000000">
      <w:pPr>
        <w:spacing w:line="360" w:lineRule="auto"/>
        <w:ind w:firstLine="480"/>
      </w:pPr>
      <w:r>
        <w:rPr>
          <w:rFonts w:hint="eastAsia"/>
        </w:rPr>
        <w:t>综上所述，通过对网络中节点状态变化较大的时间区间进行精选和分析，未来可以据此优化数据采样策略，结果表明在复杂网络研究中，选择合适的数据采样区间对于深入理解系统动力学的重要性，同时也为未来在类似领域的研究提供了实践指导和理论基础。</w:t>
      </w:r>
    </w:p>
    <w:p w14:paraId="029C2328" w14:textId="77777777" w:rsidR="00B44408" w:rsidRDefault="00000000" w:rsidP="00E907E2">
      <w:pPr>
        <w:pStyle w:val="3"/>
      </w:pPr>
      <w:bookmarkStart w:id="668" w:name="_Toc165911710"/>
      <w:r>
        <w:rPr>
          <w:rFonts w:hint="eastAsia"/>
        </w:rPr>
        <w:t>4.4.</w:t>
      </w:r>
      <w:r>
        <w:t xml:space="preserve">2 </w:t>
      </w:r>
      <w:r>
        <w:rPr>
          <w:rFonts w:hint="eastAsia"/>
        </w:rPr>
        <w:t>采样方法</w:t>
      </w:r>
      <w:bookmarkEnd w:id="668"/>
    </w:p>
    <w:p w14:paraId="3AFD6C74" w14:textId="77777777" w:rsidR="00B44408" w:rsidRDefault="00000000">
      <w:pPr>
        <w:spacing w:line="360" w:lineRule="auto"/>
        <w:ind w:firstLine="480"/>
        <w:jc w:val="left"/>
      </w:pPr>
      <w:r>
        <w:rPr>
          <w:rFonts w:hint="eastAsia"/>
        </w:rPr>
        <w:t>观测数据的采样方法对于学习过程和最终动力学模型的准确性和泛化能力有着至关重要的影响。数据采样方法，包括全采样、随机采样等，决定了从复杂网络中获取哪些数据以及如何获取这些数据。这些方法直接影响到输入模型的数据质量和数量，进而影响模型训练的效果和动力学规律的发现</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_Ref161068524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[56]</w:t>
      </w:r>
      <w:r>
        <w:rPr>
          <w:rFonts w:asciiTheme="minorEastAsia" w:hAnsiTheme="minorEastAsia"/>
          <w:sz w:val="18"/>
          <w:szCs w:val="18"/>
          <w:vertAlign w:val="superscript"/>
        </w:rPr>
        <w:fldChar w:fldCharType="end"/>
      </w:r>
      <w:r>
        <w:rPr>
          <w:rFonts w:hint="eastAsia"/>
        </w:rPr>
        <w:t>。常见的采样方法有：</w:t>
      </w:r>
    </w:p>
    <w:p w14:paraId="27367D74" w14:textId="77777777" w:rsidR="00B44408" w:rsidRDefault="00000000">
      <w:pPr>
        <w:spacing w:line="360" w:lineRule="auto"/>
        <w:ind w:firstLine="480"/>
        <w:jc w:val="left"/>
      </w:pPr>
      <w:r>
        <w:rPr>
          <w:rFonts w:hint="eastAsia"/>
        </w:rPr>
        <w:t>全采样：全采样方法意味着收集网络上所有节点在整个观测期间的状态变化，提供了最完整的数据视图。这种方法可以最大限度地保留时间序列的动态</w:t>
      </w:r>
      <w:r>
        <w:rPr>
          <w:rFonts w:hint="eastAsia"/>
        </w:rPr>
        <w:lastRenderedPageBreak/>
        <w:t>特性和网络结构的完整性，有助于建立精确的动力学模型。然而，在大规模网络上实施全采样可能会遇到显著的计算和存储挑战，特别是对于高频采样的情况。</w:t>
      </w:r>
    </w:p>
    <w:p w14:paraId="7077976A" w14:textId="77777777" w:rsidR="00B44408" w:rsidRDefault="00000000">
      <w:pPr>
        <w:spacing w:line="360" w:lineRule="auto"/>
        <w:ind w:firstLine="480"/>
        <w:jc w:val="left"/>
      </w:pPr>
      <w:r>
        <w:rPr>
          <w:rFonts w:hint="eastAsia"/>
        </w:rPr>
        <w:t>随机采样：随机采样通过从整个网络中随机选择节点和时间点来减少数据量，以降低计算和存储的负担。这种方法能够在一定程度上反映网络的整体动态行为，但可能会丢失一些关键的局部动态特性或特定节点间的相互作用信息，从而影响动力学模型的准确性和可解释性。</w:t>
      </w:r>
    </w:p>
    <w:p w14:paraId="36F8BA44" w14:textId="77777777" w:rsidR="00B44408" w:rsidRDefault="00000000">
      <w:pPr>
        <w:spacing w:line="360" w:lineRule="auto"/>
        <w:ind w:firstLine="480"/>
        <w:jc w:val="left"/>
      </w:pPr>
      <w:r>
        <w:rPr>
          <w:rFonts w:hint="eastAsia"/>
        </w:rPr>
        <w:t>均匀采样，为了从时间序列中学习到可能更具有共同特征的数据，而不是某些具有特殊值，而对整个网络动力学学习没有帮助甚至会产生负面效果的数据，本文参考符号回归方面的研究，结合计算机视觉领域内的</w:t>
      </w:r>
      <w:r>
        <w:rPr>
          <w:rFonts w:hint="eastAsia"/>
        </w:rPr>
        <w:t>K-means</w:t>
      </w:r>
      <w:r>
        <w:rPr>
          <w:rFonts w:hint="eastAsia"/>
        </w:rPr>
        <w:t>算法对数据进行了采样。下表为三种采样方法处理后的数据进行动力学发现的方程：</w:t>
      </w:r>
    </w:p>
    <w:p w14:paraId="7F0E86CF" w14:textId="77777777" w:rsidR="00B44408" w:rsidRDefault="00000000">
      <w:pPr>
        <w:spacing w:line="360" w:lineRule="auto"/>
        <w:ind w:firstLineChars="0" w:firstLine="0"/>
        <w:jc w:val="center"/>
        <w:rPr>
          <w:rFonts w:ascii="黑体" w:eastAsia="黑体" w:hAnsi="黑体"/>
          <w:color w:val="000000" w:themeColor="text1"/>
        </w:rPr>
      </w:pPr>
      <w:r>
        <w:rPr>
          <w:rFonts w:ascii="黑体" w:eastAsia="黑体" w:hAnsi="黑体" w:hint="eastAsia"/>
          <w:color w:val="000000" w:themeColor="text1"/>
        </w:rPr>
        <w:t>表</w:t>
      </w:r>
      <w:r>
        <w:rPr>
          <w:rFonts w:eastAsia="黑体" w:cs="Times New Roman"/>
          <w:color w:val="000000" w:themeColor="text1"/>
        </w:rPr>
        <w:t>4.7</w:t>
      </w:r>
      <w:r>
        <w:rPr>
          <w:rFonts w:ascii="黑体" w:eastAsia="黑体" w:hAnsi="黑体" w:hint="eastAsia"/>
          <w:color w:val="000000" w:themeColor="text1"/>
        </w:rPr>
        <w:t xml:space="preserve"> 不同采样方法的动力学发现实验</w:t>
      </w:r>
    </w:p>
    <w:tbl>
      <w:tblPr>
        <w:tblStyle w:val="12"/>
        <w:tblW w:w="7688" w:type="dxa"/>
        <w:tblInd w:w="534"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026"/>
        <w:gridCol w:w="1417"/>
        <w:gridCol w:w="3095"/>
        <w:gridCol w:w="2150"/>
      </w:tblGrid>
      <w:tr w:rsidR="00B44408" w14:paraId="54C47495" w14:textId="77777777" w:rsidTr="00B44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Borders>
              <w:top w:val="single" w:sz="12" w:space="0" w:color="000000"/>
              <w:bottom w:val="single" w:sz="4" w:space="0" w:color="000000"/>
              <w:tl2br w:val="nil"/>
            </w:tcBorders>
            <w:shd w:val="clear" w:color="auto" w:fill="FFFFFF"/>
          </w:tcPr>
          <w:p w14:paraId="6B56B7AC" w14:textId="77777777" w:rsidR="00B44408" w:rsidRDefault="00000000">
            <w:pPr>
              <w:spacing w:line="360" w:lineRule="auto"/>
              <w:ind w:firstLineChars="0" w:firstLine="0"/>
              <w:jc w:val="left"/>
              <w:rPr>
                <w:color w:val="000000"/>
              </w:rPr>
            </w:pPr>
            <w:r>
              <w:rPr>
                <w:rFonts w:hint="eastAsia"/>
                <w:b w:val="0"/>
                <w:color w:val="000000"/>
              </w:rPr>
              <w:t>动力学</w:t>
            </w:r>
          </w:p>
        </w:tc>
        <w:tc>
          <w:tcPr>
            <w:tcW w:w="1417" w:type="dxa"/>
            <w:tcBorders>
              <w:top w:val="single" w:sz="12" w:space="0" w:color="000000"/>
              <w:bottom w:val="single" w:sz="4" w:space="0" w:color="000000"/>
            </w:tcBorders>
            <w:shd w:val="clear" w:color="auto" w:fill="FFFFFF"/>
          </w:tcPr>
          <w:p w14:paraId="78D120B7"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采样方法</w:t>
            </w:r>
          </w:p>
        </w:tc>
        <w:tc>
          <w:tcPr>
            <w:tcW w:w="3095" w:type="dxa"/>
            <w:tcBorders>
              <w:top w:val="single" w:sz="12" w:space="0" w:color="000000"/>
              <w:bottom w:val="single" w:sz="4" w:space="0" w:color="000000"/>
            </w:tcBorders>
            <w:shd w:val="clear" w:color="auto" w:fill="FFFFFF"/>
          </w:tcPr>
          <w:p w14:paraId="09E10797"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F</w:t>
            </w:r>
            <w:r>
              <w:rPr>
                <w:rFonts w:hint="eastAsia"/>
                <w:b w:val="0"/>
                <w:color w:val="000000"/>
              </w:rPr>
              <w:t>发现结果</w:t>
            </w:r>
          </w:p>
        </w:tc>
        <w:tc>
          <w:tcPr>
            <w:tcW w:w="2150" w:type="dxa"/>
            <w:tcBorders>
              <w:top w:val="single" w:sz="12" w:space="0" w:color="000000"/>
              <w:bottom w:val="single" w:sz="4" w:space="0" w:color="000000"/>
            </w:tcBorders>
            <w:shd w:val="clear" w:color="auto" w:fill="FFFFFF"/>
          </w:tcPr>
          <w:p w14:paraId="18ECF01E"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G</w:t>
            </w:r>
            <w:r>
              <w:rPr>
                <w:rFonts w:hint="eastAsia"/>
                <w:b w:val="0"/>
                <w:color w:val="000000"/>
              </w:rPr>
              <w:t>发现结果</w:t>
            </w:r>
          </w:p>
        </w:tc>
      </w:tr>
      <w:tr w:rsidR="00B44408" w14:paraId="73810927"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val="restart"/>
            <w:tcBorders>
              <w:top w:val="single" w:sz="4" w:space="0" w:color="000000"/>
              <w:bottom w:val="nil"/>
            </w:tcBorders>
            <w:shd w:val="clear" w:color="auto" w:fill="FFFFFF"/>
          </w:tcPr>
          <w:p w14:paraId="0FB94F20" w14:textId="77777777" w:rsidR="00B44408" w:rsidRDefault="00B44408">
            <w:pPr>
              <w:spacing w:line="360" w:lineRule="auto"/>
              <w:ind w:firstLineChars="0" w:firstLine="0"/>
              <w:jc w:val="left"/>
              <w:rPr>
                <w:color w:val="000000"/>
              </w:rPr>
            </w:pPr>
          </w:p>
          <w:p w14:paraId="531D2DAE" w14:textId="77777777" w:rsidR="00B44408" w:rsidRDefault="00000000">
            <w:pPr>
              <w:spacing w:line="360" w:lineRule="auto"/>
              <w:ind w:firstLineChars="0" w:firstLine="0"/>
              <w:jc w:val="left"/>
              <w:rPr>
                <w:color w:val="000000"/>
              </w:rPr>
            </w:pPr>
            <w:r>
              <w:rPr>
                <w:rFonts w:hint="eastAsia"/>
                <w:b w:val="0"/>
                <w:color w:val="000000"/>
              </w:rPr>
              <w:t>热扩散</w:t>
            </w:r>
          </w:p>
        </w:tc>
        <w:tc>
          <w:tcPr>
            <w:tcW w:w="1417" w:type="dxa"/>
            <w:tcBorders>
              <w:top w:val="single" w:sz="4" w:space="0" w:color="000000"/>
              <w:bottom w:val="nil"/>
            </w:tcBorders>
            <w:shd w:val="clear" w:color="auto" w:fill="FFFFFF"/>
          </w:tcPr>
          <w:p w14:paraId="216E48C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全采样</w:t>
            </w:r>
          </w:p>
        </w:tc>
        <w:tc>
          <w:tcPr>
            <w:tcW w:w="3095" w:type="dxa"/>
            <w:tcBorders>
              <w:top w:val="single" w:sz="4" w:space="0" w:color="000000"/>
              <w:bottom w:val="nil"/>
            </w:tcBorders>
            <w:shd w:val="clear" w:color="auto" w:fill="FFFFFF"/>
          </w:tcPr>
          <w:p w14:paraId="1EE9ADB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0.0001*x0</w:t>
            </w:r>
          </w:p>
        </w:tc>
        <w:tc>
          <w:tcPr>
            <w:tcW w:w="2150" w:type="dxa"/>
            <w:tcBorders>
              <w:top w:val="single" w:sz="4" w:space="0" w:color="000000"/>
              <w:bottom w:val="nil"/>
            </w:tcBorders>
            <w:shd w:val="clear" w:color="auto" w:fill="FFFFFF"/>
          </w:tcPr>
          <w:p w14:paraId="05BB0A2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-0.9995*x0 + x1</w:t>
            </w:r>
          </w:p>
        </w:tc>
      </w:tr>
      <w:tr w:rsidR="00B44408" w14:paraId="5D616B86"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tcBorders>
              <w:top w:val="nil"/>
            </w:tcBorders>
            <w:shd w:val="clear" w:color="auto" w:fill="FFFFFF"/>
          </w:tcPr>
          <w:p w14:paraId="38490399" w14:textId="77777777" w:rsidR="00B44408" w:rsidRDefault="00B44408">
            <w:pPr>
              <w:spacing w:line="360" w:lineRule="auto"/>
              <w:ind w:firstLineChars="0" w:firstLine="0"/>
              <w:jc w:val="left"/>
              <w:rPr>
                <w:color w:val="000000"/>
              </w:rPr>
            </w:pPr>
          </w:p>
        </w:tc>
        <w:tc>
          <w:tcPr>
            <w:tcW w:w="1417" w:type="dxa"/>
            <w:tcBorders>
              <w:top w:val="nil"/>
              <w:bottom w:val="nil"/>
            </w:tcBorders>
            <w:shd w:val="clear" w:color="auto" w:fill="FFFFFF"/>
          </w:tcPr>
          <w:p w14:paraId="641BC3B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随机采样</w:t>
            </w:r>
          </w:p>
        </w:tc>
        <w:tc>
          <w:tcPr>
            <w:tcW w:w="3095" w:type="dxa"/>
            <w:tcBorders>
              <w:top w:val="nil"/>
              <w:bottom w:val="nil"/>
            </w:tcBorders>
            <w:shd w:val="clear" w:color="auto" w:fill="FFFFFF"/>
          </w:tcPr>
          <w:p w14:paraId="183154F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3.73</w:t>
            </w:r>
            <w:proofErr w:type="gramStart"/>
            <w:r>
              <w:rPr>
                <w:rFonts w:hint="eastAsia"/>
                <w:color w:val="000000"/>
              </w:rPr>
              <w:t>/(</w:t>
            </w:r>
            <w:proofErr w:type="gramEnd"/>
            <w:r>
              <w:rPr>
                <w:rFonts w:hint="eastAsia"/>
                <w:color w:val="000000"/>
              </w:rPr>
              <w:t>x0**3*((x0 - 3.31)*(x0 - 1.39) + 1.83))</w:t>
            </w:r>
          </w:p>
        </w:tc>
        <w:tc>
          <w:tcPr>
            <w:tcW w:w="2150" w:type="dxa"/>
            <w:tcBorders>
              <w:top w:val="nil"/>
              <w:bottom w:val="nil"/>
            </w:tcBorders>
            <w:shd w:val="clear" w:color="auto" w:fill="FFFFFF"/>
          </w:tcPr>
          <w:p w14:paraId="3794AA9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-1.0033*x0 + 1.0033*x1</w:t>
            </w:r>
          </w:p>
        </w:tc>
      </w:tr>
      <w:tr w:rsidR="00B44408" w14:paraId="6D9C1630"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tcBorders>
              <w:bottom w:val="nil"/>
            </w:tcBorders>
            <w:shd w:val="clear" w:color="auto" w:fill="FFFFFF"/>
          </w:tcPr>
          <w:p w14:paraId="7D66D981" w14:textId="77777777" w:rsidR="00B44408" w:rsidRDefault="00B44408">
            <w:pPr>
              <w:spacing w:line="360" w:lineRule="auto"/>
              <w:ind w:firstLineChars="0" w:firstLine="0"/>
              <w:jc w:val="left"/>
              <w:rPr>
                <w:color w:val="000000"/>
              </w:rPr>
            </w:pPr>
          </w:p>
        </w:tc>
        <w:tc>
          <w:tcPr>
            <w:tcW w:w="1417" w:type="dxa"/>
            <w:tcBorders>
              <w:top w:val="nil"/>
              <w:bottom w:val="nil"/>
            </w:tcBorders>
            <w:shd w:val="clear" w:color="auto" w:fill="FFFFFF"/>
          </w:tcPr>
          <w:p w14:paraId="6DB3244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均匀采样</w:t>
            </w:r>
          </w:p>
        </w:tc>
        <w:tc>
          <w:tcPr>
            <w:tcW w:w="3095" w:type="dxa"/>
            <w:tcBorders>
              <w:top w:val="nil"/>
              <w:bottom w:val="nil"/>
            </w:tcBorders>
            <w:shd w:val="clear" w:color="auto" w:fill="FFFFFF"/>
          </w:tcPr>
          <w:p w14:paraId="0C8449C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 0.1256</w:t>
            </w:r>
          </w:p>
        </w:tc>
        <w:tc>
          <w:tcPr>
            <w:tcW w:w="2150" w:type="dxa"/>
            <w:tcBorders>
              <w:top w:val="nil"/>
              <w:bottom w:val="nil"/>
            </w:tcBorders>
            <w:shd w:val="clear" w:color="auto" w:fill="FFFFFF"/>
          </w:tcPr>
          <w:p w14:paraId="4A1047B7"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-1.0</w:t>
            </w:r>
            <w:r>
              <w:rPr>
                <w:bCs/>
                <w:color w:val="000000"/>
              </w:rPr>
              <w:t>1</w:t>
            </w:r>
            <w:r>
              <w:rPr>
                <w:rFonts w:hint="eastAsia"/>
                <w:bCs/>
                <w:color w:val="000000"/>
              </w:rPr>
              <w:t>*x0 + 1.0</w:t>
            </w:r>
            <w:r>
              <w:rPr>
                <w:bCs/>
                <w:color w:val="000000"/>
              </w:rPr>
              <w:t>1</w:t>
            </w:r>
            <w:r>
              <w:rPr>
                <w:rFonts w:hint="eastAsia"/>
                <w:bCs/>
                <w:color w:val="000000"/>
              </w:rPr>
              <w:t>*x1</w:t>
            </w:r>
          </w:p>
        </w:tc>
      </w:tr>
      <w:tr w:rsidR="00B44408" w14:paraId="4CA2FAA9"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val="restart"/>
            <w:tcBorders>
              <w:top w:val="nil"/>
            </w:tcBorders>
            <w:shd w:val="clear" w:color="auto" w:fill="FFFFFF"/>
          </w:tcPr>
          <w:p w14:paraId="180C200F" w14:textId="77777777" w:rsidR="00B44408" w:rsidRDefault="00B44408">
            <w:pPr>
              <w:spacing w:line="360" w:lineRule="auto"/>
              <w:ind w:firstLineChars="0" w:firstLine="0"/>
              <w:jc w:val="left"/>
              <w:rPr>
                <w:color w:val="000000"/>
              </w:rPr>
            </w:pPr>
          </w:p>
          <w:p w14:paraId="2436933A" w14:textId="77777777" w:rsidR="00B44408" w:rsidRDefault="00000000">
            <w:pPr>
              <w:spacing w:line="360" w:lineRule="auto"/>
              <w:ind w:firstLineChars="0" w:firstLine="0"/>
              <w:jc w:val="left"/>
              <w:rPr>
                <w:color w:val="000000"/>
              </w:rPr>
            </w:pPr>
            <w:r>
              <w:rPr>
                <w:rFonts w:hint="eastAsia"/>
                <w:b w:val="0"/>
                <w:color w:val="000000"/>
              </w:rPr>
              <w:t>基因调控</w:t>
            </w:r>
          </w:p>
        </w:tc>
        <w:tc>
          <w:tcPr>
            <w:tcW w:w="1417" w:type="dxa"/>
            <w:tcBorders>
              <w:top w:val="nil"/>
            </w:tcBorders>
            <w:shd w:val="clear" w:color="auto" w:fill="FFFFFF"/>
          </w:tcPr>
          <w:p w14:paraId="5CBADF4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全采样</w:t>
            </w:r>
          </w:p>
        </w:tc>
        <w:tc>
          <w:tcPr>
            <w:tcW w:w="3095" w:type="dxa"/>
            <w:tcBorders>
              <w:top w:val="nil"/>
            </w:tcBorders>
            <w:shd w:val="clear" w:color="auto" w:fill="FFFFFF"/>
          </w:tcPr>
          <w:p w14:paraId="0813898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-2.0004*x0</w:t>
            </w:r>
          </w:p>
        </w:tc>
        <w:tc>
          <w:tcPr>
            <w:tcW w:w="2150" w:type="dxa"/>
            <w:tcBorders>
              <w:top w:val="nil"/>
            </w:tcBorders>
            <w:shd w:val="clear" w:color="auto" w:fill="FFFFFF"/>
          </w:tcPr>
          <w:p w14:paraId="708F830A"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+ 1.0026)</w:t>
            </w:r>
          </w:p>
        </w:tc>
      </w:tr>
      <w:tr w:rsidR="00B44408" w14:paraId="20FFD3AC"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shd w:val="clear" w:color="auto" w:fill="FFFFFF"/>
          </w:tcPr>
          <w:p w14:paraId="2377121E" w14:textId="77777777" w:rsidR="00B44408" w:rsidRDefault="00B44408">
            <w:pPr>
              <w:spacing w:line="360" w:lineRule="auto"/>
              <w:ind w:firstLineChars="0" w:firstLine="0"/>
              <w:jc w:val="left"/>
              <w:rPr>
                <w:color w:val="000000"/>
              </w:rPr>
            </w:pPr>
          </w:p>
        </w:tc>
        <w:tc>
          <w:tcPr>
            <w:tcW w:w="1417" w:type="dxa"/>
            <w:shd w:val="clear" w:color="auto" w:fill="FFFFFF"/>
          </w:tcPr>
          <w:p w14:paraId="29FED1E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随机采样</w:t>
            </w:r>
          </w:p>
        </w:tc>
        <w:tc>
          <w:tcPr>
            <w:tcW w:w="3095" w:type="dxa"/>
            <w:shd w:val="clear" w:color="auto" w:fill="FFFFFF"/>
          </w:tcPr>
          <w:p w14:paraId="2FC67B6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-2.000162*x0</w:t>
            </w:r>
          </w:p>
        </w:tc>
        <w:tc>
          <w:tcPr>
            <w:tcW w:w="2150" w:type="dxa"/>
            <w:shd w:val="clear" w:color="auto" w:fill="FFFFFF"/>
          </w:tcPr>
          <w:p w14:paraId="6C7A0AD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+ 0.9994)</w:t>
            </w:r>
          </w:p>
        </w:tc>
      </w:tr>
      <w:tr w:rsidR="00B44408" w14:paraId="3A56B425"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tcBorders>
              <w:bottom w:val="nil"/>
            </w:tcBorders>
            <w:shd w:val="clear" w:color="auto" w:fill="FFFFFF"/>
          </w:tcPr>
          <w:p w14:paraId="11682C0D" w14:textId="77777777" w:rsidR="00B44408" w:rsidRDefault="00B44408">
            <w:pPr>
              <w:spacing w:line="360" w:lineRule="auto"/>
              <w:ind w:firstLineChars="0" w:firstLine="0"/>
              <w:jc w:val="left"/>
              <w:rPr>
                <w:color w:val="000000"/>
              </w:rPr>
            </w:pPr>
          </w:p>
        </w:tc>
        <w:tc>
          <w:tcPr>
            <w:tcW w:w="1417" w:type="dxa"/>
            <w:tcBorders>
              <w:bottom w:val="nil"/>
            </w:tcBorders>
            <w:shd w:val="clear" w:color="auto" w:fill="FFFFFF"/>
          </w:tcPr>
          <w:p w14:paraId="646EBBE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均匀采样</w:t>
            </w:r>
          </w:p>
        </w:tc>
        <w:tc>
          <w:tcPr>
            <w:tcW w:w="3095" w:type="dxa"/>
            <w:tcBorders>
              <w:bottom w:val="nil"/>
            </w:tcBorders>
            <w:shd w:val="clear" w:color="auto" w:fill="FFFFFF"/>
          </w:tcPr>
          <w:p w14:paraId="072B43D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-1.9995*x0</w:t>
            </w:r>
          </w:p>
        </w:tc>
        <w:tc>
          <w:tcPr>
            <w:tcW w:w="2150" w:type="dxa"/>
            <w:tcBorders>
              <w:bottom w:val="nil"/>
            </w:tcBorders>
            <w:shd w:val="clear" w:color="auto" w:fill="FFFFFF"/>
          </w:tcPr>
          <w:p w14:paraId="21D66E6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+ 0.9991)</w:t>
            </w:r>
          </w:p>
        </w:tc>
      </w:tr>
      <w:tr w:rsidR="00B44408" w14:paraId="6D61C6A4"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val="restart"/>
            <w:tcBorders>
              <w:top w:val="nil"/>
            </w:tcBorders>
            <w:shd w:val="clear" w:color="auto" w:fill="FFFFFF"/>
          </w:tcPr>
          <w:p w14:paraId="2B49CEE7" w14:textId="77777777" w:rsidR="00B44408" w:rsidRDefault="00B44408">
            <w:pPr>
              <w:spacing w:line="360" w:lineRule="auto"/>
              <w:ind w:firstLineChars="0" w:firstLine="0"/>
              <w:jc w:val="left"/>
              <w:rPr>
                <w:color w:val="000000"/>
              </w:rPr>
            </w:pPr>
          </w:p>
          <w:p w14:paraId="49933721" w14:textId="77777777" w:rsidR="00B44408" w:rsidRDefault="00000000">
            <w:pPr>
              <w:spacing w:line="360" w:lineRule="auto"/>
              <w:ind w:firstLineChars="0" w:firstLine="0"/>
              <w:jc w:val="left"/>
              <w:rPr>
                <w:color w:val="000000"/>
              </w:rPr>
            </w:pPr>
            <w:r>
              <w:rPr>
                <w:rFonts w:hint="eastAsia"/>
                <w:b w:val="0"/>
                <w:color w:val="000000"/>
              </w:rPr>
              <w:t>物种相互作用</w:t>
            </w:r>
          </w:p>
        </w:tc>
        <w:tc>
          <w:tcPr>
            <w:tcW w:w="1417" w:type="dxa"/>
            <w:tcBorders>
              <w:top w:val="nil"/>
              <w:bottom w:val="nil"/>
            </w:tcBorders>
            <w:shd w:val="clear" w:color="auto" w:fill="FFFFFF"/>
          </w:tcPr>
          <w:p w14:paraId="2FB6C43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全采样</w:t>
            </w:r>
          </w:p>
        </w:tc>
        <w:tc>
          <w:tcPr>
            <w:tcW w:w="3095" w:type="dxa"/>
            <w:tcBorders>
              <w:top w:val="nil"/>
              <w:bottom w:val="nil"/>
            </w:tcBorders>
            <w:shd w:val="clear" w:color="auto" w:fill="FFFFFF"/>
          </w:tcPr>
          <w:p w14:paraId="1191E93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x0**2*(2.6814 - 1.9672*x0)</w:t>
            </w:r>
          </w:p>
        </w:tc>
        <w:tc>
          <w:tcPr>
            <w:tcW w:w="2150" w:type="dxa"/>
            <w:tcBorders>
              <w:top w:val="nil"/>
              <w:bottom w:val="nil"/>
            </w:tcBorders>
            <w:shd w:val="clear" w:color="auto" w:fill="FFFFFF"/>
          </w:tcPr>
          <w:p w14:paraId="25ACB32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+ 5.0407)</w:t>
            </w:r>
          </w:p>
        </w:tc>
      </w:tr>
      <w:tr w:rsidR="00B44408" w14:paraId="1EC144D5" w14:textId="77777777" w:rsidTr="00B44408">
        <w:tc>
          <w:tcPr>
            <w:cnfStyle w:val="001000000000" w:firstRow="0" w:lastRow="0" w:firstColumn="1" w:lastColumn="0" w:oddVBand="0" w:evenVBand="0" w:oddHBand="0" w:evenHBand="0" w:firstRowFirstColumn="0" w:firstRowLastColumn="0" w:lastRowFirstColumn="0" w:lastRowLastColumn="0"/>
            <w:tcW w:w="1026" w:type="dxa"/>
            <w:vMerge/>
            <w:shd w:val="clear" w:color="auto" w:fill="FFFFFF"/>
          </w:tcPr>
          <w:p w14:paraId="5B0E7BDC" w14:textId="77777777" w:rsidR="00B44408" w:rsidRDefault="00B44408">
            <w:pPr>
              <w:spacing w:line="360" w:lineRule="auto"/>
              <w:ind w:firstLineChars="0" w:firstLine="0"/>
              <w:jc w:val="left"/>
              <w:rPr>
                <w:color w:val="000000"/>
              </w:rPr>
            </w:pPr>
          </w:p>
        </w:tc>
        <w:tc>
          <w:tcPr>
            <w:tcW w:w="1417" w:type="dxa"/>
            <w:tcBorders>
              <w:top w:val="nil"/>
            </w:tcBorders>
            <w:shd w:val="clear" w:color="auto" w:fill="FFFFFF"/>
          </w:tcPr>
          <w:p w14:paraId="55B2918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随机采样</w:t>
            </w:r>
          </w:p>
        </w:tc>
        <w:tc>
          <w:tcPr>
            <w:tcW w:w="3095" w:type="dxa"/>
            <w:tcBorders>
              <w:top w:val="nil"/>
            </w:tcBorders>
            <w:shd w:val="clear" w:color="auto" w:fill="FFFFFF"/>
          </w:tcPr>
          <w:p w14:paraId="3E866D8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x0**3*(x0 - </w:t>
            </w:r>
            <w:proofErr w:type="gramStart"/>
            <w:r>
              <w:rPr>
                <w:rFonts w:hint="eastAsia"/>
                <w:bCs/>
                <w:color w:val="000000"/>
              </w:rPr>
              <w:t>2.54)*</w:t>
            </w:r>
            <w:proofErr w:type="gramEnd"/>
            <w:r>
              <w:rPr>
                <w:rFonts w:hint="eastAsia"/>
                <w:bCs/>
                <w:color w:val="000000"/>
              </w:rPr>
              <w:t>(x0 - 1.0</w:t>
            </w:r>
            <w:r>
              <w:rPr>
                <w:bCs/>
                <w:color w:val="000000"/>
              </w:rPr>
              <w:t>9</w:t>
            </w:r>
            <w:r>
              <w:rPr>
                <w:rFonts w:hint="eastAsia"/>
                <w:bCs/>
                <w:color w:val="000000"/>
              </w:rPr>
              <w:t>) + 0.8665</w:t>
            </w:r>
          </w:p>
        </w:tc>
        <w:tc>
          <w:tcPr>
            <w:tcW w:w="2150" w:type="dxa"/>
            <w:tcBorders>
              <w:top w:val="nil"/>
            </w:tcBorders>
            <w:shd w:val="clear" w:color="auto" w:fill="FFFFFF"/>
          </w:tcPr>
          <w:p w14:paraId="4625447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0.9</w:t>
            </w:r>
            <w:r>
              <w:rPr>
                <w:bCs/>
                <w:color w:val="000000"/>
              </w:rPr>
              <w:t>8</w:t>
            </w:r>
            <w:r>
              <w:rPr>
                <w:rFonts w:hint="eastAsia"/>
                <w:bCs/>
                <w:color w:val="000000"/>
              </w:rPr>
              <w:t>*x0 + 5.07)</w:t>
            </w:r>
          </w:p>
        </w:tc>
      </w:tr>
      <w:tr w:rsidR="00B44408" w14:paraId="220659C7" w14:textId="77777777" w:rsidTr="00B44408">
        <w:trPr>
          <w:trHeight w:val="934"/>
        </w:trPr>
        <w:tc>
          <w:tcPr>
            <w:cnfStyle w:val="001000000000" w:firstRow="0" w:lastRow="0" w:firstColumn="1" w:lastColumn="0" w:oddVBand="0" w:evenVBand="0" w:oddHBand="0" w:evenHBand="0" w:firstRowFirstColumn="0" w:firstRowLastColumn="0" w:lastRowFirstColumn="0" w:lastRowLastColumn="0"/>
            <w:tcW w:w="1026" w:type="dxa"/>
            <w:vMerge/>
            <w:tcBorders>
              <w:bottom w:val="single" w:sz="12" w:space="0" w:color="000000"/>
            </w:tcBorders>
            <w:shd w:val="clear" w:color="auto" w:fill="FFFFFF"/>
          </w:tcPr>
          <w:p w14:paraId="777A558D" w14:textId="77777777" w:rsidR="00B44408" w:rsidRDefault="00B44408">
            <w:pPr>
              <w:spacing w:line="360" w:lineRule="auto"/>
              <w:ind w:firstLineChars="0" w:firstLine="0"/>
              <w:jc w:val="left"/>
              <w:rPr>
                <w:color w:val="000000"/>
              </w:rPr>
            </w:pPr>
          </w:p>
        </w:tc>
        <w:tc>
          <w:tcPr>
            <w:tcW w:w="1417" w:type="dxa"/>
            <w:tcBorders>
              <w:bottom w:val="single" w:sz="12" w:space="0" w:color="000000"/>
            </w:tcBorders>
            <w:shd w:val="clear" w:color="auto" w:fill="FFFFFF"/>
          </w:tcPr>
          <w:p w14:paraId="2B30E894"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均匀采样</w:t>
            </w:r>
          </w:p>
        </w:tc>
        <w:tc>
          <w:tcPr>
            <w:tcW w:w="3095" w:type="dxa"/>
            <w:tcBorders>
              <w:bottom w:val="single" w:sz="12" w:space="0" w:color="000000"/>
            </w:tcBorders>
            <w:shd w:val="clear" w:color="auto" w:fill="FFFFFF"/>
          </w:tcPr>
          <w:p w14:paraId="0E572DE4"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x0**2*(2.6701 - 1.9639*x0)</w:t>
            </w:r>
          </w:p>
        </w:tc>
        <w:tc>
          <w:tcPr>
            <w:tcW w:w="2150" w:type="dxa"/>
            <w:tcBorders>
              <w:bottom w:val="single" w:sz="12" w:space="0" w:color="000000"/>
            </w:tcBorders>
            <w:shd w:val="clear" w:color="auto" w:fill="FFFFFF"/>
          </w:tcPr>
          <w:p w14:paraId="4188392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0.9</w:t>
            </w:r>
            <w:r>
              <w:rPr>
                <w:bCs/>
                <w:color w:val="000000"/>
              </w:rPr>
              <w:t>6</w:t>
            </w:r>
            <w:r>
              <w:rPr>
                <w:rFonts w:hint="eastAsia"/>
                <w:bCs/>
                <w:color w:val="000000"/>
              </w:rPr>
              <w:t>*x0 + 5.1</w:t>
            </w:r>
            <w:r>
              <w:rPr>
                <w:bCs/>
                <w:color w:val="000000"/>
              </w:rPr>
              <w:t>9</w:t>
            </w:r>
            <w:r>
              <w:rPr>
                <w:rFonts w:hint="eastAsia"/>
                <w:bCs/>
                <w:color w:val="000000"/>
              </w:rPr>
              <w:t>)</w:t>
            </w:r>
          </w:p>
        </w:tc>
      </w:tr>
    </w:tbl>
    <w:p w14:paraId="68AEE661" w14:textId="77777777" w:rsidR="00B44408" w:rsidRDefault="00000000">
      <w:pPr>
        <w:spacing w:line="360" w:lineRule="auto"/>
        <w:ind w:firstLineChars="0" w:firstLine="0"/>
        <w:jc w:val="center"/>
        <w:rPr>
          <w:rFonts w:ascii="黑体" w:eastAsia="黑体" w:hAnsi="黑体"/>
          <w:color w:val="000000" w:themeColor="text1"/>
        </w:rPr>
      </w:pPr>
      <w:r>
        <w:rPr>
          <w:noProof/>
        </w:rPr>
        <w:lastRenderedPageBreak/>
        <w:drawing>
          <wp:inline distT="0" distB="0" distL="114300" distR="114300" wp14:anchorId="19000449" wp14:editId="30B11380">
            <wp:extent cx="5184775" cy="3115945"/>
            <wp:effectExtent l="0" t="0" r="15875" b="825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58"/>
                    <a:stretch>
                      <a:fillRect/>
                    </a:stretch>
                  </pic:blipFill>
                  <pic:spPr>
                    <a:xfrm>
                      <a:off x="0" y="0"/>
                      <a:ext cx="5184775" cy="3115945"/>
                    </a:xfrm>
                    <a:prstGeom prst="rect">
                      <a:avLst/>
                    </a:prstGeom>
                    <a:noFill/>
                    <a:ln>
                      <a:noFill/>
                    </a:ln>
                  </pic:spPr>
                </pic:pic>
              </a:graphicData>
            </a:graphic>
          </wp:inline>
        </w:drawing>
      </w:r>
    </w:p>
    <w:p w14:paraId="18C91532" w14:textId="77777777" w:rsidR="00B44408" w:rsidRDefault="00000000">
      <w:pPr>
        <w:spacing w:line="360" w:lineRule="auto"/>
        <w:ind w:firstLineChars="0" w:firstLine="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23</w:t>
      </w:r>
      <w:r>
        <w:rPr>
          <w:rFonts w:eastAsia="黑体" w:hAnsi="黑体" w:cs="Times New Roman" w:hint="eastAsia"/>
          <w:color w:val="000000"/>
        </w:rPr>
        <w:t xml:space="preserve"> </w:t>
      </w:r>
      <w:r>
        <w:rPr>
          <w:rFonts w:eastAsia="黑体" w:hAnsi="黑体" w:cs="Times New Roman" w:hint="eastAsia"/>
          <w:color w:val="000000"/>
        </w:rPr>
        <w:t>相同时间序列采用不同采样方法输入时发现的方程动力学状态误差图</w:t>
      </w:r>
    </w:p>
    <w:p w14:paraId="753EDF99" w14:textId="77777777" w:rsidR="00B44408" w:rsidRDefault="00000000" w:rsidP="00E907E2">
      <w:pPr>
        <w:pStyle w:val="4"/>
      </w:pPr>
      <w:r>
        <w:rPr>
          <w:rFonts w:hint="eastAsia"/>
        </w:rPr>
        <w:t>4.4.</w:t>
      </w:r>
      <w:r>
        <w:t xml:space="preserve">2.1 </w:t>
      </w:r>
      <w:r>
        <w:rPr>
          <w:rFonts w:hint="eastAsia"/>
        </w:rPr>
        <w:t>采样方法因素影响分析结论</w:t>
      </w:r>
    </w:p>
    <w:p w14:paraId="0814F8E1" w14:textId="77777777" w:rsidR="00B44408" w:rsidRDefault="00000000">
      <w:pPr>
        <w:ind w:firstLine="480"/>
      </w:pPr>
      <w:r>
        <w:rPr>
          <w:rFonts w:hint="eastAsia"/>
        </w:rPr>
        <w:t>在复杂网络动力学研究中，采样策略对于神经网络准确学习节点的动态行为及相互作用至关重要，进而影响着动力学方程发现的精度。通过一系列实验，本研究对比了全采样、随机采样与均匀采样三种方法在不同应用场景下的效能。结果显示，尽管全采样要求较多的数据输入，但它能稳定全面地捕捉网络的动态变化，帮助神经网络更精确地预测动力学方程。</w:t>
      </w:r>
    </w:p>
    <w:p w14:paraId="279C92CD" w14:textId="77777777" w:rsidR="00B44408" w:rsidRDefault="00000000">
      <w:pPr>
        <w:ind w:firstLine="480"/>
      </w:pPr>
      <w:r>
        <w:rPr>
          <w:rFonts w:hint="eastAsia"/>
        </w:rPr>
        <w:t>与之相对，随机采样在多项实验中表现出较大的不稳定性，特别是在处理网络动态学中的特定问题时，如热扩散动力学中自动力学方程等于零的情形，随机采样所得结果的准确度有所欠缺。这一不稳定性主要因随机采样未能广泛覆盖网络状态空间的关键变化区域，尤其在网络动态展现出特殊或非线性特征时尤为明显。此外，随机采样的稀疏特性可能忽略了关键的时间点或状态变更，影响对动态规律的学习和理解。</w:t>
      </w:r>
    </w:p>
    <w:p w14:paraId="3CB88BC1" w14:textId="77777777" w:rsidR="00B44408" w:rsidRDefault="00000000">
      <w:pPr>
        <w:ind w:firstLine="480"/>
      </w:pPr>
      <w:r>
        <w:rPr>
          <w:rFonts w:hint="eastAsia"/>
        </w:rPr>
        <w:t>均匀采样作为一种中间方案，在某些情况下可作为妥协选择。深入分析表明，虽然随机采样在数据采集上具有灵活性和效率，但确保研究的精确性和可靠性需要对采样策略进行精心设计和优化。这可能涉及调整采样密度、重点采样关键时间区间，或依据领域知识进行目的性采样设计。</w:t>
      </w:r>
    </w:p>
    <w:p w14:paraId="0ED63752" w14:textId="77777777" w:rsidR="00B44408" w:rsidRDefault="00000000" w:rsidP="00E907E2">
      <w:pPr>
        <w:pStyle w:val="3"/>
      </w:pPr>
      <w:bookmarkStart w:id="669" w:name="_Toc165911711"/>
      <w:r>
        <w:rPr>
          <w:rFonts w:hint="eastAsia"/>
        </w:rPr>
        <w:lastRenderedPageBreak/>
        <w:t>4.4.</w:t>
      </w:r>
      <w:r>
        <w:t xml:space="preserve">3 </w:t>
      </w:r>
      <w:r>
        <w:rPr>
          <w:rFonts w:hint="eastAsia"/>
        </w:rPr>
        <w:t>数据分布</w:t>
      </w:r>
      <w:bookmarkEnd w:id="669"/>
    </w:p>
    <w:p w14:paraId="4B14EDD9" w14:textId="77777777" w:rsidR="00B44408" w:rsidRDefault="00000000">
      <w:pPr>
        <w:spacing w:line="360" w:lineRule="auto"/>
        <w:ind w:firstLine="480"/>
      </w:pPr>
      <w:r>
        <w:rPr>
          <w:rFonts w:hint="eastAsia"/>
        </w:rPr>
        <w:t>在探索复杂网络动力学规律的研究中，网络初始时刻各节点状态的分布模式扮演着关键角色，这对于借助神经网络与符号回归技术学习网络动态行为有着显著的影响。不同的起始状态分布形式，比如均匀、正态和贝塔分布，不仅揭示了网络在初始阶段各节点状态的多样性和特征，而且还决定了网络随着时间演进的轨迹和特性</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_Ref161068539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[57]</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_Ref161068541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[58]</w:t>
      </w:r>
      <w:r>
        <w:rPr>
          <w:rFonts w:asciiTheme="minorEastAsia" w:hAnsiTheme="minorEastAsia"/>
          <w:sz w:val="18"/>
          <w:szCs w:val="18"/>
          <w:vertAlign w:val="superscript"/>
        </w:rPr>
        <w:fldChar w:fldCharType="end"/>
      </w:r>
      <w:r>
        <w:rPr>
          <w:rFonts w:hint="eastAsia"/>
        </w:rPr>
        <w:t>。因此，起始状态分布的变化将在后续时间段内导致网络状态遵循的分布特征出现明显的差异，从而对动态规律的探索与阐释产生影响。</w:t>
      </w:r>
    </w:p>
    <w:p w14:paraId="7CF58C59" w14:textId="77777777" w:rsidR="00B44408" w:rsidRDefault="00000000">
      <w:pPr>
        <w:spacing w:line="360" w:lineRule="auto"/>
        <w:ind w:firstLine="480"/>
      </w:pPr>
      <w:r>
        <w:rPr>
          <w:rFonts w:hint="eastAsia"/>
        </w:rPr>
        <w:t>初始状态分布的作用主要在于以下四个方面：一是影响动态发展：初始状态分布的不同直接影响网络动态的发展过程。例如，正态分布的起始状态可能使网络发展路径更加平滑连贯，而指数分布则可能使得网络状态快速变动或极端事件频繁发生。这些不同的发展轨迹需要通过动力学模型准确捕捉并描述。二是对模型训练的影响：神经网络和符号回归模型的训练过程也受到起始状态分布差异的重要影响。均匀分布为模型提供了一个较为平稳的训练背景，允许模型在无极端数据的环境下学习动态规律。相比之下，指数等重尾分布要求模型额外处理极端数据和突变，对模型架构和训练策略提出更高要求。三是会对规律发现的影响：起始状态分布的差异直接影响动力学规律的识别。不同分布可能展现网络系统的某些特定动态行为，而其他分布则可能强调不同行为。例如，正态分布的起始状态更倾向于展示系统的平衡与稳定性，而指数分布更多揭示系统的非线性和不稳定性。四是对预测与控制的作用：理解起始状态分布如何影响动态发展对于准确预测网络未来状态及实施有效控制策略极为重要。例如，若网络系统起始状态遵循高方差分布，对该系统未来状态的预测则需考虑较大的不确定性。</w:t>
      </w:r>
    </w:p>
    <w:p w14:paraId="73162F76" w14:textId="77777777" w:rsidR="00B44408" w:rsidRDefault="00000000">
      <w:pPr>
        <w:spacing w:line="360" w:lineRule="auto"/>
        <w:ind w:firstLine="480"/>
        <w:jc w:val="left"/>
      </w:pPr>
      <w:r>
        <w:rPr>
          <w:rFonts w:hint="eastAsia"/>
        </w:rPr>
        <w:t>在复杂网络动力学研究中，关注并考虑起始状态分布的差异性对建立精确有效的动力学模型至关重要。研究人员需谨慎选取并分析起始状态分布，以保证动力学模型能准确反映网络随时间的演进规律。此外，考虑不同起始状态分布能使研究者更全面地了解网络动态的复杂性与多样性，为网络预测、分析及控制提供更深刻的理解。因此，在开展复杂网络动力学研究时，应充分考虑起始状态分布选择及其对动力学探索过程的潜在影响。</w:t>
      </w:r>
    </w:p>
    <w:p w14:paraId="3527A8BF" w14:textId="77777777" w:rsidR="00B44408" w:rsidRDefault="00B44408">
      <w:pPr>
        <w:spacing w:line="360" w:lineRule="auto"/>
        <w:ind w:firstLine="480"/>
        <w:jc w:val="left"/>
      </w:pPr>
    </w:p>
    <w:p w14:paraId="4D8169FF" w14:textId="77777777" w:rsidR="00B44408" w:rsidRDefault="00B44408">
      <w:pPr>
        <w:spacing w:line="360" w:lineRule="auto"/>
        <w:ind w:firstLine="480"/>
        <w:jc w:val="left"/>
      </w:pPr>
    </w:p>
    <w:p w14:paraId="78CC47D4" w14:textId="77777777" w:rsidR="00B44408" w:rsidRDefault="00000000">
      <w:pPr>
        <w:spacing w:line="360" w:lineRule="auto"/>
        <w:ind w:firstLineChars="0" w:firstLine="0"/>
        <w:jc w:val="center"/>
        <w:rPr>
          <w:rFonts w:ascii="黑体" w:eastAsia="黑体" w:hAnsi="黑体"/>
          <w:color w:val="000000" w:themeColor="text1"/>
        </w:rPr>
      </w:pPr>
      <w:r>
        <w:rPr>
          <w:rFonts w:ascii="黑体" w:eastAsia="黑体" w:hAnsi="黑体" w:hint="eastAsia"/>
          <w:color w:val="000000" w:themeColor="text1"/>
        </w:rPr>
        <w:lastRenderedPageBreak/>
        <w:t>表</w:t>
      </w:r>
      <w:r>
        <w:rPr>
          <w:rFonts w:eastAsia="黑体" w:cs="Times New Roman"/>
          <w:color w:val="000000" w:themeColor="text1"/>
        </w:rPr>
        <w:t>4.8</w:t>
      </w:r>
      <w:r>
        <w:rPr>
          <w:rFonts w:ascii="黑体" w:eastAsia="黑体" w:hAnsi="黑体" w:hint="eastAsia"/>
          <w:color w:val="000000" w:themeColor="text1"/>
        </w:rPr>
        <w:t xml:space="preserve"> 初始状态满足不同分布的动力学发现实验</w:t>
      </w:r>
    </w:p>
    <w:tbl>
      <w:tblPr>
        <w:tblStyle w:val="12"/>
        <w:tblW w:w="8222"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342"/>
        <w:gridCol w:w="1351"/>
        <w:gridCol w:w="3066"/>
        <w:gridCol w:w="2463"/>
      </w:tblGrid>
      <w:tr w:rsidR="00B44408" w14:paraId="49C5673B" w14:textId="77777777" w:rsidTr="00B44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12" w:space="0" w:color="000000"/>
              <w:bottom w:val="single" w:sz="4" w:space="0" w:color="000000"/>
              <w:tl2br w:val="nil"/>
            </w:tcBorders>
            <w:shd w:val="clear" w:color="auto" w:fill="FFFFFF"/>
          </w:tcPr>
          <w:p w14:paraId="4FEC9B4F" w14:textId="77777777" w:rsidR="00B44408" w:rsidRDefault="00000000">
            <w:pPr>
              <w:spacing w:line="360" w:lineRule="auto"/>
              <w:ind w:firstLineChars="0" w:firstLine="0"/>
              <w:jc w:val="left"/>
              <w:rPr>
                <w:color w:val="000000"/>
              </w:rPr>
            </w:pPr>
            <w:r>
              <w:rPr>
                <w:rFonts w:hint="eastAsia"/>
                <w:b w:val="0"/>
                <w:color w:val="000000"/>
              </w:rPr>
              <w:t>动力学</w:t>
            </w:r>
          </w:p>
        </w:tc>
        <w:tc>
          <w:tcPr>
            <w:tcW w:w="1417" w:type="dxa"/>
            <w:tcBorders>
              <w:top w:val="single" w:sz="12" w:space="0" w:color="000000"/>
              <w:bottom w:val="single" w:sz="4" w:space="0" w:color="000000"/>
            </w:tcBorders>
            <w:shd w:val="clear" w:color="auto" w:fill="FFFFFF"/>
          </w:tcPr>
          <w:p w14:paraId="430EF2F3"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状态分布</w:t>
            </w:r>
          </w:p>
        </w:tc>
        <w:tc>
          <w:tcPr>
            <w:tcW w:w="3121" w:type="dxa"/>
            <w:tcBorders>
              <w:top w:val="single" w:sz="12" w:space="0" w:color="000000"/>
              <w:bottom w:val="single" w:sz="4" w:space="0" w:color="000000"/>
            </w:tcBorders>
            <w:shd w:val="clear" w:color="auto" w:fill="FFFFFF"/>
          </w:tcPr>
          <w:p w14:paraId="2F8B3888"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F</w:t>
            </w:r>
            <w:r>
              <w:rPr>
                <w:rFonts w:hint="eastAsia"/>
                <w:b w:val="0"/>
                <w:color w:val="000000"/>
              </w:rPr>
              <w:t>发现结果</w:t>
            </w:r>
          </w:p>
        </w:tc>
        <w:tc>
          <w:tcPr>
            <w:tcW w:w="2266" w:type="dxa"/>
            <w:tcBorders>
              <w:top w:val="single" w:sz="12" w:space="0" w:color="000000"/>
              <w:bottom w:val="single" w:sz="4" w:space="0" w:color="000000"/>
            </w:tcBorders>
            <w:shd w:val="clear" w:color="auto" w:fill="FFFFFF"/>
          </w:tcPr>
          <w:p w14:paraId="0B049499"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G</w:t>
            </w:r>
            <w:r>
              <w:rPr>
                <w:rFonts w:hint="eastAsia"/>
                <w:b w:val="0"/>
                <w:color w:val="000000"/>
              </w:rPr>
              <w:t>发现结果</w:t>
            </w:r>
          </w:p>
        </w:tc>
      </w:tr>
      <w:tr w:rsidR="00B44408" w14:paraId="285ADB31"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val="restart"/>
            <w:tcBorders>
              <w:top w:val="single" w:sz="4" w:space="0" w:color="000000"/>
              <w:bottom w:val="nil"/>
            </w:tcBorders>
            <w:shd w:val="clear" w:color="auto" w:fill="FFFFFF"/>
          </w:tcPr>
          <w:p w14:paraId="35161E5F" w14:textId="77777777" w:rsidR="00B44408" w:rsidRDefault="00B44408">
            <w:pPr>
              <w:spacing w:line="360" w:lineRule="auto"/>
              <w:ind w:firstLineChars="0" w:firstLine="0"/>
              <w:jc w:val="left"/>
              <w:rPr>
                <w:color w:val="000000"/>
              </w:rPr>
            </w:pPr>
          </w:p>
          <w:p w14:paraId="2C97F77B" w14:textId="77777777" w:rsidR="00B44408" w:rsidRDefault="00000000">
            <w:pPr>
              <w:spacing w:line="360" w:lineRule="auto"/>
              <w:ind w:firstLineChars="0" w:firstLine="0"/>
              <w:jc w:val="left"/>
              <w:rPr>
                <w:color w:val="000000"/>
              </w:rPr>
            </w:pPr>
            <w:r>
              <w:rPr>
                <w:rFonts w:hint="eastAsia"/>
                <w:b w:val="0"/>
                <w:color w:val="000000"/>
              </w:rPr>
              <w:t>热扩散</w:t>
            </w:r>
          </w:p>
        </w:tc>
        <w:tc>
          <w:tcPr>
            <w:tcW w:w="1417" w:type="dxa"/>
            <w:tcBorders>
              <w:top w:val="single" w:sz="4" w:space="0" w:color="000000"/>
              <w:bottom w:val="nil"/>
            </w:tcBorders>
            <w:shd w:val="clear" w:color="auto" w:fill="FFFFFF"/>
          </w:tcPr>
          <w:p w14:paraId="5CFE02C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均匀分布</w:t>
            </w:r>
          </w:p>
        </w:tc>
        <w:tc>
          <w:tcPr>
            <w:tcW w:w="3121" w:type="dxa"/>
            <w:tcBorders>
              <w:top w:val="single" w:sz="4" w:space="0" w:color="000000"/>
              <w:bottom w:val="nil"/>
            </w:tcBorders>
            <w:shd w:val="clear" w:color="auto" w:fill="FFFFFF"/>
          </w:tcPr>
          <w:p w14:paraId="17BD3EA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0.0009</w:t>
            </w:r>
          </w:p>
        </w:tc>
        <w:tc>
          <w:tcPr>
            <w:tcW w:w="2266" w:type="dxa"/>
            <w:tcBorders>
              <w:top w:val="single" w:sz="4" w:space="0" w:color="000000"/>
              <w:bottom w:val="nil"/>
            </w:tcBorders>
            <w:shd w:val="clear" w:color="auto" w:fill="FFFFFF"/>
          </w:tcPr>
          <w:p w14:paraId="52191C2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3CB911B8"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tcBorders>
              <w:top w:val="nil"/>
            </w:tcBorders>
            <w:shd w:val="clear" w:color="auto" w:fill="FFFFFF"/>
          </w:tcPr>
          <w:p w14:paraId="4097AF68" w14:textId="77777777" w:rsidR="00B44408" w:rsidRDefault="00B44408">
            <w:pPr>
              <w:spacing w:line="360" w:lineRule="auto"/>
              <w:ind w:firstLineChars="0" w:firstLine="0"/>
              <w:jc w:val="left"/>
              <w:rPr>
                <w:color w:val="000000"/>
              </w:rPr>
            </w:pPr>
          </w:p>
        </w:tc>
        <w:tc>
          <w:tcPr>
            <w:tcW w:w="1417" w:type="dxa"/>
            <w:tcBorders>
              <w:top w:val="nil"/>
              <w:bottom w:val="nil"/>
            </w:tcBorders>
            <w:shd w:val="clear" w:color="auto" w:fill="FFFFFF"/>
          </w:tcPr>
          <w:p w14:paraId="163102F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正态分布</w:t>
            </w:r>
          </w:p>
        </w:tc>
        <w:tc>
          <w:tcPr>
            <w:tcW w:w="3121" w:type="dxa"/>
            <w:tcBorders>
              <w:top w:val="nil"/>
              <w:bottom w:val="nil"/>
            </w:tcBorders>
            <w:shd w:val="clear" w:color="auto" w:fill="FFFFFF"/>
          </w:tcPr>
          <w:p w14:paraId="714CBEC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0.0001*x0</w:t>
            </w:r>
          </w:p>
        </w:tc>
        <w:tc>
          <w:tcPr>
            <w:tcW w:w="2266" w:type="dxa"/>
            <w:tcBorders>
              <w:top w:val="nil"/>
              <w:bottom w:val="nil"/>
            </w:tcBorders>
            <w:shd w:val="clear" w:color="auto" w:fill="FFFFFF"/>
          </w:tcPr>
          <w:p w14:paraId="2840102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-0.9995*x0 + x1</w:t>
            </w:r>
          </w:p>
        </w:tc>
      </w:tr>
      <w:tr w:rsidR="00B44408" w14:paraId="612B0F68"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tcBorders>
              <w:bottom w:val="nil"/>
            </w:tcBorders>
            <w:shd w:val="clear" w:color="auto" w:fill="FFFFFF"/>
          </w:tcPr>
          <w:p w14:paraId="22E9A05A" w14:textId="77777777" w:rsidR="00B44408" w:rsidRDefault="00B44408">
            <w:pPr>
              <w:spacing w:line="360" w:lineRule="auto"/>
              <w:ind w:firstLineChars="0" w:firstLine="0"/>
              <w:jc w:val="left"/>
              <w:rPr>
                <w:color w:val="000000"/>
              </w:rPr>
            </w:pPr>
          </w:p>
        </w:tc>
        <w:tc>
          <w:tcPr>
            <w:tcW w:w="1417" w:type="dxa"/>
            <w:tcBorders>
              <w:top w:val="nil"/>
              <w:bottom w:val="nil"/>
            </w:tcBorders>
            <w:shd w:val="clear" w:color="auto" w:fill="FFFFFF"/>
          </w:tcPr>
          <w:p w14:paraId="77B974B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贝塔分布</w:t>
            </w:r>
          </w:p>
        </w:tc>
        <w:tc>
          <w:tcPr>
            <w:tcW w:w="3121" w:type="dxa"/>
            <w:tcBorders>
              <w:top w:val="nil"/>
              <w:bottom w:val="nil"/>
            </w:tcBorders>
            <w:shd w:val="clear" w:color="auto" w:fill="FFFFFF"/>
          </w:tcPr>
          <w:p w14:paraId="20C03A8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 0.0007 + 0.1981/x0**4</w:t>
            </w:r>
          </w:p>
        </w:tc>
        <w:tc>
          <w:tcPr>
            <w:tcW w:w="2266" w:type="dxa"/>
            <w:tcBorders>
              <w:top w:val="nil"/>
              <w:bottom w:val="nil"/>
            </w:tcBorders>
            <w:shd w:val="clear" w:color="auto" w:fill="FFFFFF"/>
          </w:tcPr>
          <w:p w14:paraId="0992D61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535CCC0D"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val="restart"/>
            <w:tcBorders>
              <w:top w:val="nil"/>
            </w:tcBorders>
            <w:shd w:val="clear" w:color="auto" w:fill="FFFFFF"/>
          </w:tcPr>
          <w:p w14:paraId="4BFB02B0" w14:textId="77777777" w:rsidR="00B44408" w:rsidRDefault="00B44408">
            <w:pPr>
              <w:spacing w:line="360" w:lineRule="auto"/>
              <w:ind w:firstLineChars="0" w:firstLine="0"/>
              <w:jc w:val="left"/>
              <w:rPr>
                <w:color w:val="000000"/>
              </w:rPr>
            </w:pPr>
          </w:p>
          <w:p w14:paraId="77A30814" w14:textId="77777777" w:rsidR="00B44408" w:rsidRDefault="00000000">
            <w:pPr>
              <w:spacing w:line="360" w:lineRule="auto"/>
              <w:ind w:firstLineChars="0" w:firstLine="0"/>
              <w:jc w:val="left"/>
              <w:rPr>
                <w:color w:val="000000"/>
              </w:rPr>
            </w:pPr>
            <w:r>
              <w:rPr>
                <w:rFonts w:hint="eastAsia"/>
                <w:b w:val="0"/>
                <w:color w:val="000000"/>
              </w:rPr>
              <w:t>基因调控</w:t>
            </w:r>
          </w:p>
        </w:tc>
        <w:tc>
          <w:tcPr>
            <w:tcW w:w="1417" w:type="dxa"/>
            <w:tcBorders>
              <w:top w:val="nil"/>
            </w:tcBorders>
            <w:shd w:val="clear" w:color="auto" w:fill="FFFFFF"/>
          </w:tcPr>
          <w:p w14:paraId="4479E7E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均匀分布</w:t>
            </w:r>
          </w:p>
        </w:tc>
        <w:tc>
          <w:tcPr>
            <w:tcW w:w="3121" w:type="dxa"/>
            <w:tcBorders>
              <w:top w:val="nil"/>
            </w:tcBorders>
            <w:shd w:val="clear" w:color="auto" w:fill="FFFFFF"/>
          </w:tcPr>
          <w:p w14:paraId="13C2F79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-2.0004*x0</w:t>
            </w:r>
          </w:p>
        </w:tc>
        <w:tc>
          <w:tcPr>
            <w:tcW w:w="2266" w:type="dxa"/>
            <w:tcBorders>
              <w:top w:val="nil"/>
            </w:tcBorders>
            <w:shd w:val="clear" w:color="auto" w:fill="FFFFFF"/>
          </w:tcPr>
          <w:p w14:paraId="39A03D4F"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+ 1.0026)</w:t>
            </w:r>
          </w:p>
        </w:tc>
      </w:tr>
      <w:tr w:rsidR="00B44408" w14:paraId="37F7A6AE"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shd w:val="clear" w:color="auto" w:fill="FFFFFF"/>
          </w:tcPr>
          <w:p w14:paraId="2A0CEC16" w14:textId="77777777" w:rsidR="00B44408" w:rsidRDefault="00B44408">
            <w:pPr>
              <w:spacing w:line="360" w:lineRule="auto"/>
              <w:ind w:firstLineChars="0" w:firstLine="0"/>
              <w:jc w:val="left"/>
              <w:rPr>
                <w:color w:val="000000"/>
              </w:rPr>
            </w:pPr>
          </w:p>
        </w:tc>
        <w:tc>
          <w:tcPr>
            <w:tcW w:w="1417" w:type="dxa"/>
            <w:shd w:val="clear" w:color="auto" w:fill="FFFFFF"/>
          </w:tcPr>
          <w:p w14:paraId="4CC9C7E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正态分布</w:t>
            </w:r>
          </w:p>
        </w:tc>
        <w:tc>
          <w:tcPr>
            <w:tcW w:w="3121" w:type="dxa"/>
            <w:shd w:val="clear" w:color="auto" w:fill="FFFFFF"/>
          </w:tcPr>
          <w:p w14:paraId="7406E6C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-1.9997*x0</w:t>
            </w:r>
          </w:p>
        </w:tc>
        <w:tc>
          <w:tcPr>
            <w:tcW w:w="2266" w:type="dxa"/>
            <w:shd w:val="clear" w:color="auto" w:fill="FFFFFF"/>
          </w:tcPr>
          <w:p w14:paraId="47D0FFF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+ 0.9996)</w:t>
            </w:r>
          </w:p>
        </w:tc>
      </w:tr>
      <w:tr w:rsidR="00B44408" w14:paraId="38723051"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tcBorders>
              <w:bottom w:val="nil"/>
            </w:tcBorders>
            <w:shd w:val="clear" w:color="auto" w:fill="FFFFFF"/>
          </w:tcPr>
          <w:p w14:paraId="32C22ACB" w14:textId="77777777" w:rsidR="00B44408" w:rsidRDefault="00B44408">
            <w:pPr>
              <w:spacing w:line="360" w:lineRule="auto"/>
              <w:ind w:firstLineChars="0" w:firstLine="0"/>
              <w:jc w:val="left"/>
              <w:rPr>
                <w:color w:val="000000"/>
              </w:rPr>
            </w:pPr>
          </w:p>
        </w:tc>
        <w:tc>
          <w:tcPr>
            <w:tcW w:w="1417" w:type="dxa"/>
            <w:tcBorders>
              <w:bottom w:val="nil"/>
            </w:tcBorders>
            <w:shd w:val="clear" w:color="auto" w:fill="FFFFFF"/>
          </w:tcPr>
          <w:p w14:paraId="5DF06F7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贝塔分布</w:t>
            </w:r>
          </w:p>
        </w:tc>
        <w:tc>
          <w:tcPr>
            <w:tcW w:w="3121" w:type="dxa"/>
            <w:tcBorders>
              <w:bottom w:val="nil"/>
            </w:tcBorders>
            <w:shd w:val="clear" w:color="auto" w:fill="FFFFFF"/>
          </w:tcPr>
          <w:p w14:paraId="6BF0C0C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-2.0002*x0</w:t>
            </w:r>
          </w:p>
        </w:tc>
        <w:tc>
          <w:tcPr>
            <w:tcW w:w="2266" w:type="dxa"/>
            <w:tcBorders>
              <w:bottom w:val="nil"/>
            </w:tcBorders>
            <w:shd w:val="clear" w:color="auto" w:fill="FFFFFF"/>
          </w:tcPr>
          <w:p w14:paraId="0E218ED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+ 1.0018)</w:t>
            </w:r>
          </w:p>
        </w:tc>
      </w:tr>
      <w:tr w:rsidR="00B44408" w14:paraId="27A407DD"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val="restart"/>
            <w:tcBorders>
              <w:top w:val="nil"/>
            </w:tcBorders>
            <w:shd w:val="clear" w:color="auto" w:fill="FFFFFF"/>
          </w:tcPr>
          <w:p w14:paraId="0FB45537" w14:textId="77777777" w:rsidR="00B44408" w:rsidRDefault="00B44408">
            <w:pPr>
              <w:spacing w:line="360" w:lineRule="auto"/>
              <w:ind w:firstLineChars="0" w:firstLine="0"/>
              <w:jc w:val="left"/>
              <w:rPr>
                <w:color w:val="000000"/>
              </w:rPr>
            </w:pPr>
          </w:p>
          <w:p w14:paraId="1435E4E4" w14:textId="77777777" w:rsidR="00B44408" w:rsidRDefault="00000000">
            <w:pPr>
              <w:spacing w:line="360" w:lineRule="auto"/>
              <w:ind w:firstLineChars="0" w:firstLine="0"/>
              <w:jc w:val="left"/>
              <w:rPr>
                <w:color w:val="000000"/>
              </w:rPr>
            </w:pPr>
            <w:r>
              <w:rPr>
                <w:rFonts w:hint="eastAsia"/>
                <w:b w:val="0"/>
                <w:color w:val="000000"/>
              </w:rPr>
              <w:t>物种相互作用</w:t>
            </w:r>
          </w:p>
        </w:tc>
        <w:tc>
          <w:tcPr>
            <w:tcW w:w="1417" w:type="dxa"/>
            <w:tcBorders>
              <w:top w:val="nil"/>
              <w:bottom w:val="nil"/>
            </w:tcBorders>
            <w:shd w:val="clear" w:color="auto" w:fill="FFFFFF"/>
          </w:tcPr>
          <w:p w14:paraId="729AC45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均匀分布</w:t>
            </w:r>
          </w:p>
        </w:tc>
        <w:tc>
          <w:tcPr>
            <w:tcW w:w="3121" w:type="dxa"/>
            <w:tcBorders>
              <w:top w:val="nil"/>
              <w:bottom w:val="nil"/>
            </w:tcBorders>
            <w:shd w:val="clear" w:color="auto" w:fill="FFFFFF"/>
          </w:tcPr>
          <w:p w14:paraId="366BECD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x0**2*(2.9974 - 2*x0) - x0 + 1.0040</w:t>
            </w:r>
          </w:p>
        </w:tc>
        <w:tc>
          <w:tcPr>
            <w:tcW w:w="2266" w:type="dxa"/>
            <w:tcBorders>
              <w:top w:val="nil"/>
              <w:bottom w:val="nil"/>
            </w:tcBorders>
            <w:shd w:val="clear" w:color="auto" w:fill="FFFFFF"/>
          </w:tcPr>
          <w:p w14:paraId="6569D1D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0.9021*x0 + 0.0979*x1 + 5.0429)</w:t>
            </w:r>
          </w:p>
        </w:tc>
      </w:tr>
      <w:tr w:rsidR="00B44408" w14:paraId="616DCCE9" w14:textId="77777777" w:rsidTr="00B44408">
        <w:tc>
          <w:tcPr>
            <w:cnfStyle w:val="001000000000" w:firstRow="0" w:lastRow="0" w:firstColumn="1" w:lastColumn="0" w:oddVBand="0" w:evenVBand="0" w:oddHBand="0" w:evenHBand="0" w:firstRowFirstColumn="0" w:firstRowLastColumn="0" w:lastRowFirstColumn="0" w:lastRowLastColumn="0"/>
            <w:tcW w:w="1418" w:type="dxa"/>
            <w:vMerge/>
            <w:shd w:val="clear" w:color="auto" w:fill="FFFFFF"/>
          </w:tcPr>
          <w:p w14:paraId="5ACE6C32" w14:textId="77777777" w:rsidR="00B44408" w:rsidRDefault="00B44408">
            <w:pPr>
              <w:spacing w:line="360" w:lineRule="auto"/>
              <w:ind w:firstLineChars="0" w:firstLine="0"/>
              <w:jc w:val="left"/>
              <w:rPr>
                <w:color w:val="000000"/>
              </w:rPr>
            </w:pPr>
          </w:p>
        </w:tc>
        <w:tc>
          <w:tcPr>
            <w:tcW w:w="1417" w:type="dxa"/>
            <w:tcBorders>
              <w:top w:val="nil"/>
            </w:tcBorders>
            <w:shd w:val="clear" w:color="auto" w:fill="FFFFFF"/>
          </w:tcPr>
          <w:p w14:paraId="3C199BD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正态分布</w:t>
            </w:r>
          </w:p>
        </w:tc>
        <w:tc>
          <w:tcPr>
            <w:tcW w:w="3121" w:type="dxa"/>
            <w:tcBorders>
              <w:top w:val="nil"/>
            </w:tcBorders>
            <w:shd w:val="clear" w:color="auto" w:fill="FFFFFF"/>
          </w:tcPr>
          <w:p w14:paraId="3D7D8E7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-(1.9567*x0 - </w:t>
            </w:r>
            <w:proofErr w:type="gramStart"/>
            <w:r>
              <w:rPr>
                <w:rFonts w:hint="eastAsia"/>
                <w:color w:val="000000"/>
              </w:rPr>
              <w:t>2.7479)*</w:t>
            </w:r>
            <w:proofErr w:type="gramEnd"/>
            <w:r>
              <w:rPr>
                <w:rFonts w:hint="eastAsia"/>
                <w:color w:val="000000"/>
              </w:rPr>
              <w:t>(x0**2 + 0.3131)</w:t>
            </w:r>
          </w:p>
        </w:tc>
        <w:tc>
          <w:tcPr>
            <w:tcW w:w="2266" w:type="dxa"/>
            <w:tcBorders>
              <w:top w:val="nil"/>
            </w:tcBorders>
            <w:shd w:val="clear" w:color="auto" w:fill="FFFFFF"/>
          </w:tcPr>
          <w:p w14:paraId="14CEED2E"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+ 5.0402)</w:t>
            </w:r>
          </w:p>
        </w:tc>
      </w:tr>
      <w:tr w:rsidR="00B44408" w14:paraId="6074F1E6" w14:textId="77777777" w:rsidTr="00B44408">
        <w:trPr>
          <w:trHeight w:val="1080"/>
        </w:trPr>
        <w:tc>
          <w:tcPr>
            <w:cnfStyle w:val="001000000000" w:firstRow="0" w:lastRow="0" w:firstColumn="1" w:lastColumn="0" w:oddVBand="0" w:evenVBand="0" w:oddHBand="0" w:evenHBand="0" w:firstRowFirstColumn="0" w:firstRowLastColumn="0" w:lastRowFirstColumn="0" w:lastRowLastColumn="0"/>
            <w:tcW w:w="1418" w:type="dxa"/>
            <w:vMerge/>
            <w:tcBorders>
              <w:bottom w:val="single" w:sz="12" w:space="0" w:color="000000"/>
            </w:tcBorders>
            <w:shd w:val="clear" w:color="auto" w:fill="FFFFFF"/>
          </w:tcPr>
          <w:p w14:paraId="4C5AE042" w14:textId="77777777" w:rsidR="00B44408" w:rsidRDefault="00B44408">
            <w:pPr>
              <w:spacing w:line="360" w:lineRule="auto"/>
              <w:ind w:firstLineChars="0" w:firstLine="0"/>
              <w:jc w:val="left"/>
              <w:rPr>
                <w:color w:val="000000"/>
              </w:rPr>
            </w:pPr>
          </w:p>
        </w:tc>
        <w:tc>
          <w:tcPr>
            <w:tcW w:w="1417" w:type="dxa"/>
            <w:tcBorders>
              <w:bottom w:val="single" w:sz="12" w:space="0" w:color="000000"/>
            </w:tcBorders>
            <w:shd w:val="clear" w:color="auto" w:fill="FFFFFF"/>
          </w:tcPr>
          <w:p w14:paraId="555A271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贝塔分布</w:t>
            </w:r>
          </w:p>
        </w:tc>
        <w:tc>
          <w:tcPr>
            <w:tcW w:w="3121" w:type="dxa"/>
            <w:tcBorders>
              <w:bottom w:val="single" w:sz="12" w:space="0" w:color="000000"/>
            </w:tcBorders>
            <w:shd w:val="clear" w:color="auto" w:fill="FFFFFF"/>
          </w:tcPr>
          <w:p w14:paraId="7E9B1C8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-(x0 - </w:t>
            </w:r>
            <w:proofErr w:type="gramStart"/>
            <w:r>
              <w:rPr>
                <w:rFonts w:hint="eastAsia"/>
                <w:color w:val="000000"/>
              </w:rPr>
              <w:t>1.4201)*</w:t>
            </w:r>
            <w:proofErr w:type="gramEnd"/>
            <w:r>
              <w:rPr>
                <w:rFonts w:hint="eastAsia"/>
                <w:color w:val="000000"/>
              </w:rPr>
              <w:t>(1.971*x0**2 + 0.6414)</w:t>
            </w:r>
          </w:p>
        </w:tc>
        <w:tc>
          <w:tcPr>
            <w:tcW w:w="2266" w:type="dxa"/>
            <w:tcBorders>
              <w:bottom w:val="single" w:sz="12" w:space="0" w:color="000000"/>
            </w:tcBorders>
            <w:shd w:val="clear" w:color="auto" w:fill="FFFFFF"/>
          </w:tcPr>
          <w:p w14:paraId="1FA38D6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+ 5.0459)</w:t>
            </w:r>
          </w:p>
        </w:tc>
      </w:tr>
    </w:tbl>
    <w:p w14:paraId="0170EEF5" w14:textId="77777777" w:rsidR="00B44408" w:rsidRDefault="00000000">
      <w:pPr>
        <w:spacing w:line="360" w:lineRule="auto"/>
        <w:ind w:firstLine="480"/>
        <w:jc w:val="center"/>
      </w:pPr>
      <w:r>
        <w:rPr>
          <w:noProof/>
        </w:rPr>
        <w:drawing>
          <wp:inline distT="0" distB="0" distL="114300" distR="114300" wp14:anchorId="1445EB12" wp14:editId="5957D5A6">
            <wp:extent cx="4959985" cy="2981325"/>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9"/>
                    <a:stretch>
                      <a:fillRect/>
                    </a:stretch>
                  </pic:blipFill>
                  <pic:spPr>
                    <a:xfrm>
                      <a:off x="0" y="0"/>
                      <a:ext cx="4964941" cy="2984192"/>
                    </a:xfrm>
                    <a:prstGeom prst="rect">
                      <a:avLst/>
                    </a:prstGeom>
                    <a:noFill/>
                    <a:ln>
                      <a:noFill/>
                    </a:ln>
                  </pic:spPr>
                </pic:pic>
              </a:graphicData>
            </a:graphic>
          </wp:inline>
        </w:drawing>
      </w:r>
    </w:p>
    <w:p w14:paraId="648BDDC8"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24</w:t>
      </w:r>
      <w:r>
        <w:rPr>
          <w:rFonts w:eastAsia="黑体" w:hAnsi="黑体" w:cs="Times New Roman" w:hint="eastAsia"/>
          <w:color w:val="000000"/>
        </w:rPr>
        <w:t xml:space="preserve"> </w:t>
      </w:r>
      <w:r>
        <w:rPr>
          <w:rFonts w:eastAsia="黑体" w:hAnsi="黑体" w:cs="Times New Roman" w:hint="eastAsia"/>
          <w:color w:val="000000"/>
        </w:rPr>
        <w:t>初始状态满足不同分布时发现的方程动力学状态误差图</w:t>
      </w:r>
    </w:p>
    <w:p w14:paraId="64C82503" w14:textId="77777777" w:rsidR="00B44408" w:rsidRDefault="00000000" w:rsidP="00E907E2">
      <w:pPr>
        <w:pStyle w:val="4"/>
      </w:pPr>
      <w:r>
        <w:rPr>
          <w:rFonts w:hint="eastAsia"/>
        </w:rPr>
        <w:lastRenderedPageBreak/>
        <w:t>4.</w:t>
      </w:r>
      <w:r>
        <w:t>3</w:t>
      </w:r>
      <w:r>
        <w:rPr>
          <w:rFonts w:hint="eastAsia"/>
        </w:rPr>
        <w:t>.</w:t>
      </w:r>
      <w:r>
        <w:t xml:space="preserve">1.1 </w:t>
      </w:r>
      <w:r>
        <w:rPr>
          <w:rFonts w:hint="eastAsia"/>
        </w:rPr>
        <w:t>数据分布因素影响分析结论</w:t>
      </w:r>
    </w:p>
    <w:p w14:paraId="6D40C3D9" w14:textId="77777777" w:rsidR="00B44408" w:rsidRDefault="00000000">
      <w:pPr>
        <w:spacing w:line="360" w:lineRule="auto"/>
        <w:ind w:firstLine="480"/>
      </w:pPr>
      <w:r>
        <w:rPr>
          <w:rFonts w:hint="eastAsia"/>
        </w:rPr>
        <w:t>本小节通过实验探究均匀分布、正态分布和贝塔分布（参数</w:t>
      </w:r>
      <m:oMath>
        <m:r>
          <m:rPr>
            <m:sty m:val="p"/>
          </m:rPr>
          <w:rPr>
            <w:rFonts w:ascii="Cambria Math" w:hAnsi="Cambria Math"/>
          </w:rPr>
          <m:t>α</m:t>
        </m:r>
        <m:r>
          <m:rPr>
            <m:sty m:val="p"/>
          </m:rPr>
          <w:rPr>
            <w:rFonts w:ascii="Cambria Math" w:hAnsi="Cambria Math" w:hint="eastAsia"/>
          </w:rPr>
          <m:t>，</m:t>
        </m:r>
        <m:r>
          <m:rPr>
            <m:sty m:val="p"/>
          </m:rPr>
          <w:rPr>
            <w:rFonts w:ascii="Cambria Math" w:eastAsia="宋体" w:hAnsi="Cambria Math"/>
          </w:rPr>
          <m:t>β</m:t>
        </m:r>
      </m:oMath>
      <w:r>
        <w:rPr>
          <w:rFonts w:hint="eastAsia"/>
        </w:rPr>
        <w:t>均为</w:t>
      </w:r>
      <w:r>
        <w:rPr>
          <w:rFonts w:hint="eastAsia"/>
        </w:rPr>
        <w:t>0.5</w:t>
      </w:r>
      <w:r>
        <w:rPr>
          <w:rFonts w:hint="eastAsia"/>
        </w:rPr>
        <w:t>）三种不同的初始数据分布对神经网络学习过程的影响。</w:t>
      </w:r>
    </w:p>
    <w:p w14:paraId="68A63AEA" w14:textId="77777777" w:rsidR="00B44408" w:rsidRDefault="00000000">
      <w:pPr>
        <w:spacing w:line="360" w:lineRule="auto"/>
        <w:ind w:firstLine="480"/>
      </w:pPr>
      <w:r>
        <w:rPr>
          <w:rFonts w:hint="eastAsia"/>
        </w:rPr>
        <w:t>实验结果表示，不同的初始数据分布对于动力学发现的影响相对较小。具体而言，当使用均匀分布作为初始状态时，模型能够学习到节点在一定数值区间内相对多的状态变化，这有助于捕捉到系统内节点动力学的广泛特性。然而，这种分布并没有在动力学方程发现的精度上显著领先于其他分布。</w:t>
      </w:r>
    </w:p>
    <w:p w14:paraId="4C2F102E" w14:textId="77777777" w:rsidR="00B44408" w:rsidRDefault="00000000">
      <w:pPr>
        <w:spacing w:line="360" w:lineRule="auto"/>
        <w:ind w:firstLine="480"/>
      </w:pPr>
      <w:r>
        <w:rPr>
          <w:rFonts w:hint="eastAsia"/>
        </w:rPr>
        <w:t>在采用正态分布的情形中，由于其数据集中的特性，模型更多地学习到了系统的中心状态及其周围的变化。这种分布在某些情况下有助于准确模拟现实世界中常见的自然现象和社会现象，其中许多系统的状态变化倾向于围绕一个“平均”状态进行。尽管如此，实验结果显示正态分布在动力学方程的精确发现上，并未展现出显著优势。</w:t>
      </w:r>
    </w:p>
    <w:p w14:paraId="448C8123" w14:textId="77777777" w:rsidR="00B44408" w:rsidRDefault="00000000">
      <w:pPr>
        <w:spacing w:line="360" w:lineRule="auto"/>
        <w:ind w:firstLine="480"/>
      </w:pPr>
      <w:r>
        <w:rPr>
          <w:rFonts w:hint="eastAsia"/>
        </w:rPr>
        <w:t>对于贝塔分布，这种分布在实验中表现最差。贝塔分布的这一参数设置意味着数据倾向于分布在区间的两端，这可能对于模拟某些极端状态下的系统动态有一定的帮助。然而，在大多数动力学发现的场景中，这种极端的数据分布并没有带来较好的学习效果。即便如此，其与真实动力学方程的差距并不是特别大，暗示了神经网络具有一定的鲁棒性，能够在不同的初始数据分布下进行有效学习。</w:t>
      </w:r>
    </w:p>
    <w:p w14:paraId="5D43000B" w14:textId="77777777" w:rsidR="00B44408" w:rsidRDefault="00000000">
      <w:pPr>
        <w:spacing w:line="360" w:lineRule="auto"/>
        <w:ind w:firstLine="480"/>
      </w:pPr>
      <w:r>
        <w:rPr>
          <w:rFonts w:hint="eastAsia"/>
        </w:rPr>
        <w:t>总体而言，尽管不同的初始数据分布对神经网络模型学习复杂系统中节点动力学的影响存在一定差异，但这些差异并不显著。这表明，对于动力学方程的准确发现而言，选择合适的网络结构和学习策略可能比初始数据分布的选择更为关键。</w:t>
      </w:r>
    </w:p>
    <w:p w14:paraId="6E658826" w14:textId="77777777" w:rsidR="00B44408" w:rsidRDefault="00000000" w:rsidP="00E907E2">
      <w:pPr>
        <w:pStyle w:val="3"/>
      </w:pPr>
      <w:bookmarkStart w:id="670" w:name="_Toc165911712"/>
      <w:r>
        <w:rPr>
          <w:rFonts w:hint="eastAsia"/>
        </w:rPr>
        <w:t>4</w:t>
      </w:r>
      <w:r>
        <w:t>.</w:t>
      </w:r>
      <w:r>
        <w:rPr>
          <w:rFonts w:hint="eastAsia"/>
        </w:rPr>
        <w:t>4</w:t>
      </w:r>
      <w:r>
        <w:t xml:space="preserve">.4 </w:t>
      </w:r>
      <w:r>
        <w:rPr>
          <w:rFonts w:hint="eastAsia"/>
        </w:rPr>
        <w:t>节点数</w:t>
      </w:r>
      <w:bookmarkEnd w:id="670"/>
    </w:p>
    <w:p w14:paraId="4825180F" w14:textId="77777777" w:rsidR="00B44408" w:rsidRDefault="00000000">
      <w:pPr>
        <w:spacing w:line="360" w:lineRule="auto"/>
        <w:ind w:firstLine="480"/>
        <w:jc w:val="left"/>
      </w:pPr>
      <w:r>
        <w:rPr>
          <w:rFonts w:hint="eastAsia"/>
        </w:rPr>
        <w:t>网络的规模即节点数量的多寡，以及网络的结构与复杂度的差异，对动力学发现的结果产生显著影响。网络规模的影响主要表现在数据量和系统复杂性上。随着节点数的增加，网络所包含的信息和潜在的动力学行为也相应增多</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_Ref161068569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[59]</w:t>
      </w:r>
      <w:r>
        <w:rPr>
          <w:rFonts w:asciiTheme="minorEastAsia" w:hAnsiTheme="minorEastAsia"/>
          <w:sz w:val="18"/>
          <w:szCs w:val="18"/>
          <w:vertAlign w:val="superscript"/>
        </w:rPr>
        <w:fldChar w:fldCharType="end"/>
      </w:r>
      <w:r>
        <w:rPr>
          <w:rFonts w:hint="eastAsia"/>
        </w:rPr>
        <w:t>，这为学习过程提供了丰富的数据。然而，这也意味着需要更强大的计算能力和更精细的数据处理技术来进行处理和分析。</w:t>
      </w:r>
    </w:p>
    <w:p w14:paraId="5218D3D6" w14:textId="77777777" w:rsidR="00B44408" w:rsidRDefault="00000000">
      <w:pPr>
        <w:spacing w:line="360" w:lineRule="auto"/>
        <w:ind w:firstLineChars="0" w:firstLine="0"/>
        <w:jc w:val="center"/>
        <w:rPr>
          <w:rFonts w:ascii="黑体" w:eastAsia="黑体" w:hAnsi="黑体"/>
          <w:color w:val="000000" w:themeColor="text1"/>
        </w:rPr>
      </w:pPr>
      <w:r>
        <w:rPr>
          <w:rFonts w:ascii="黑体" w:eastAsia="黑体" w:hAnsi="黑体" w:hint="eastAsia"/>
          <w:color w:val="000000" w:themeColor="text1"/>
        </w:rPr>
        <w:lastRenderedPageBreak/>
        <w:t>表</w:t>
      </w:r>
      <w:r>
        <w:rPr>
          <w:rFonts w:eastAsia="黑体" w:cs="Times New Roman"/>
          <w:color w:val="000000" w:themeColor="text1"/>
        </w:rPr>
        <w:t>4.9</w:t>
      </w:r>
      <w:r>
        <w:rPr>
          <w:rFonts w:ascii="黑体" w:eastAsia="黑体" w:hAnsi="黑体" w:hint="eastAsia"/>
          <w:color w:val="000000" w:themeColor="text1"/>
        </w:rPr>
        <w:t xml:space="preserve"> 不同节点数的复杂网络动力学发现实验</w:t>
      </w:r>
    </w:p>
    <w:tbl>
      <w:tblPr>
        <w:tblStyle w:val="12"/>
        <w:tblW w:w="8505" w:type="dxa"/>
        <w:jc w:val="center"/>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261"/>
        <w:gridCol w:w="1149"/>
        <w:gridCol w:w="345"/>
        <w:gridCol w:w="2987"/>
        <w:gridCol w:w="2763"/>
      </w:tblGrid>
      <w:tr w:rsidR="00B44408" w14:paraId="3FE8F155" w14:textId="77777777" w:rsidTr="00B444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1" w:type="dxa"/>
            <w:tcBorders>
              <w:top w:val="single" w:sz="12" w:space="0" w:color="000000"/>
              <w:bottom w:val="single" w:sz="4" w:space="0" w:color="000000"/>
              <w:tl2br w:val="nil"/>
            </w:tcBorders>
            <w:shd w:val="clear" w:color="auto" w:fill="FFFFFF"/>
          </w:tcPr>
          <w:p w14:paraId="1D839129" w14:textId="77777777" w:rsidR="00B44408" w:rsidRDefault="00000000">
            <w:pPr>
              <w:spacing w:line="360" w:lineRule="auto"/>
              <w:ind w:firstLineChars="0" w:firstLine="0"/>
              <w:jc w:val="left"/>
              <w:rPr>
                <w:color w:val="000000"/>
              </w:rPr>
            </w:pPr>
            <w:r>
              <w:rPr>
                <w:rFonts w:hint="eastAsia"/>
                <w:b w:val="0"/>
                <w:color w:val="000000"/>
              </w:rPr>
              <w:t>动力学</w:t>
            </w:r>
          </w:p>
        </w:tc>
        <w:tc>
          <w:tcPr>
            <w:tcW w:w="1149" w:type="dxa"/>
            <w:tcBorders>
              <w:top w:val="single" w:sz="12" w:space="0" w:color="000000"/>
              <w:bottom w:val="single" w:sz="4" w:space="0" w:color="000000"/>
            </w:tcBorders>
            <w:shd w:val="clear" w:color="auto" w:fill="FFFFFF"/>
          </w:tcPr>
          <w:p w14:paraId="5B649242"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节点数</w:t>
            </w:r>
          </w:p>
        </w:tc>
        <w:tc>
          <w:tcPr>
            <w:tcW w:w="3332" w:type="dxa"/>
            <w:gridSpan w:val="2"/>
            <w:tcBorders>
              <w:top w:val="single" w:sz="12" w:space="0" w:color="000000"/>
              <w:bottom w:val="single" w:sz="4" w:space="0" w:color="000000"/>
            </w:tcBorders>
            <w:shd w:val="clear" w:color="auto" w:fill="FFFFFF"/>
          </w:tcPr>
          <w:p w14:paraId="3C4BC8F1"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F</w:t>
            </w:r>
            <w:r>
              <w:rPr>
                <w:rFonts w:hint="eastAsia"/>
                <w:b w:val="0"/>
                <w:color w:val="000000"/>
              </w:rPr>
              <w:t>发现结果</w:t>
            </w:r>
          </w:p>
        </w:tc>
        <w:tc>
          <w:tcPr>
            <w:tcW w:w="2763" w:type="dxa"/>
            <w:tcBorders>
              <w:top w:val="single" w:sz="12" w:space="0" w:color="000000"/>
              <w:bottom w:val="single" w:sz="4" w:space="0" w:color="000000"/>
            </w:tcBorders>
            <w:shd w:val="clear" w:color="auto" w:fill="FFFFFF"/>
          </w:tcPr>
          <w:p w14:paraId="42688CA8"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color w:val="000000"/>
              </w:rPr>
            </w:pPr>
            <w:r>
              <w:rPr>
                <w:rFonts w:hint="eastAsia"/>
                <w:b w:val="0"/>
                <w:color w:val="000000"/>
              </w:rPr>
              <w:t>G</w:t>
            </w:r>
            <w:r>
              <w:rPr>
                <w:rFonts w:hint="eastAsia"/>
                <w:b w:val="0"/>
                <w:color w:val="000000"/>
              </w:rPr>
              <w:t>发现结果</w:t>
            </w:r>
          </w:p>
        </w:tc>
      </w:tr>
      <w:tr w:rsidR="00B44408" w14:paraId="7E663DD4"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val="restart"/>
            <w:tcBorders>
              <w:top w:val="single" w:sz="4" w:space="0" w:color="000000"/>
              <w:bottom w:val="nil"/>
            </w:tcBorders>
            <w:shd w:val="clear" w:color="auto" w:fill="FFFFFF"/>
          </w:tcPr>
          <w:p w14:paraId="667F1DB9" w14:textId="77777777" w:rsidR="00B44408" w:rsidRDefault="00B44408">
            <w:pPr>
              <w:spacing w:line="360" w:lineRule="auto"/>
              <w:ind w:firstLineChars="0" w:firstLine="0"/>
              <w:jc w:val="left"/>
              <w:rPr>
                <w:color w:val="000000"/>
              </w:rPr>
            </w:pPr>
          </w:p>
          <w:p w14:paraId="35A425DD" w14:textId="77777777" w:rsidR="00B44408" w:rsidRDefault="00000000">
            <w:pPr>
              <w:spacing w:line="360" w:lineRule="auto"/>
              <w:ind w:firstLineChars="0" w:firstLine="0"/>
              <w:jc w:val="left"/>
              <w:rPr>
                <w:color w:val="000000"/>
              </w:rPr>
            </w:pPr>
            <w:r>
              <w:rPr>
                <w:rFonts w:hint="eastAsia"/>
                <w:b w:val="0"/>
                <w:color w:val="000000"/>
              </w:rPr>
              <w:t>热扩散</w:t>
            </w:r>
          </w:p>
        </w:tc>
        <w:tc>
          <w:tcPr>
            <w:tcW w:w="1494" w:type="dxa"/>
            <w:gridSpan w:val="2"/>
            <w:tcBorders>
              <w:top w:val="single" w:sz="4" w:space="0" w:color="000000"/>
              <w:bottom w:val="nil"/>
            </w:tcBorders>
            <w:shd w:val="clear" w:color="auto" w:fill="FFFFFF"/>
          </w:tcPr>
          <w:p w14:paraId="754D5916"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100</w:t>
            </w:r>
          </w:p>
        </w:tc>
        <w:tc>
          <w:tcPr>
            <w:tcW w:w="2987" w:type="dxa"/>
            <w:tcBorders>
              <w:top w:val="single" w:sz="4" w:space="0" w:color="000000"/>
              <w:bottom w:val="nil"/>
            </w:tcBorders>
            <w:shd w:val="clear" w:color="auto" w:fill="FFFFFF"/>
          </w:tcPr>
          <w:p w14:paraId="335F9DF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-0.0048</w:t>
            </w:r>
            <w:proofErr w:type="gramStart"/>
            <w:r>
              <w:rPr>
                <w:rFonts w:hint="eastAsia"/>
                <w:bCs/>
                <w:color w:val="000000"/>
              </w:rPr>
              <w:t>/(</w:t>
            </w:r>
            <w:proofErr w:type="gramEnd"/>
            <w:r>
              <w:rPr>
                <w:rFonts w:hint="eastAsia"/>
                <w:bCs/>
                <w:color w:val="000000"/>
              </w:rPr>
              <w:t>x0 - 1.7279)</w:t>
            </w:r>
          </w:p>
        </w:tc>
        <w:tc>
          <w:tcPr>
            <w:tcW w:w="2763" w:type="dxa"/>
            <w:tcBorders>
              <w:top w:val="single" w:sz="4" w:space="0" w:color="000000"/>
              <w:bottom w:val="nil"/>
            </w:tcBorders>
            <w:shd w:val="clear" w:color="auto" w:fill="FFFFFF"/>
          </w:tcPr>
          <w:p w14:paraId="763C326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16311905"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tcBorders>
              <w:top w:val="nil"/>
            </w:tcBorders>
            <w:shd w:val="clear" w:color="auto" w:fill="FFFFFF"/>
          </w:tcPr>
          <w:p w14:paraId="335EF8DC" w14:textId="77777777" w:rsidR="00B44408" w:rsidRDefault="00B44408">
            <w:pPr>
              <w:spacing w:line="360" w:lineRule="auto"/>
              <w:ind w:firstLineChars="0" w:firstLine="0"/>
              <w:jc w:val="left"/>
              <w:rPr>
                <w:color w:val="000000"/>
              </w:rPr>
            </w:pPr>
          </w:p>
        </w:tc>
        <w:tc>
          <w:tcPr>
            <w:tcW w:w="1494" w:type="dxa"/>
            <w:gridSpan w:val="2"/>
            <w:tcBorders>
              <w:top w:val="nil"/>
              <w:bottom w:val="nil"/>
            </w:tcBorders>
            <w:shd w:val="clear" w:color="auto" w:fill="FFFFFF"/>
          </w:tcPr>
          <w:p w14:paraId="5D7DD9BA"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200</w:t>
            </w:r>
          </w:p>
        </w:tc>
        <w:tc>
          <w:tcPr>
            <w:tcW w:w="2987" w:type="dxa"/>
            <w:tcBorders>
              <w:top w:val="nil"/>
              <w:bottom w:val="nil"/>
            </w:tcBorders>
            <w:shd w:val="clear" w:color="auto" w:fill="FFFFFF"/>
          </w:tcPr>
          <w:p w14:paraId="40168B3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0.001</w:t>
            </w:r>
          </w:p>
        </w:tc>
        <w:tc>
          <w:tcPr>
            <w:tcW w:w="2763" w:type="dxa"/>
            <w:tcBorders>
              <w:top w:val="nil"/>
              <w:bottom w:val="nil"/>
            </w:tcBorders>
            <w:shd w:val="clear" w:color="auto" w:fill="FFFFFF"/>
          </w:tcPr>
          <w:p w14:paraId="3BE6896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7B9A3753"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tcBorders>
              <w:bottom w:val="nil"/>
            </w:tcBorders>
            <w:shd w:val="clear" w:color="auto" w:fill="FFFFFF"/>
          </w:tcPr>
          <w:p w14:paraId="749992EE" w14:textId="77777777" w:rsidR="00B44408" w:rsidRDefault="00B44408">
            <w:pPr>
              <w:spacing w:line="360" w:lineRule="auto"/>
              <w:ind w:firstLineChars="0" w:firstLine="0"/>
              <w:jc w:val="left"/>
              <w:rPr>
                <w:color w:val="000000"/>
              </w:rPr>
            </w:pPr>
          </w:p>
        </w:tc>
        <w:tc>
          <w:tcPr>
            <w:tcW w:w="1494" w:type="dxa"/>
            <w:gridSpan w:val="2"/>
            <w:tcBorders>
              <w:top w:val="nil"/>
              <w:bottom w:val="nil"/>
            </w:tcBorders>
            <w:shd w:val="clear" w:color="auto" w:fill="FFFFFF"/>
          </w:tcPr>
          <w:p w14:paraId="42A6A48E"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3600</w:t>
            </w:r>
          </w:p>
        </w:tc>
        <w:tc>
          <w:tcPr>
            <w:tcW w:w="2987" w:type="dxa"/>
            <w:tcBorders>
              <w:top w:val="nil"/>
              <w:bottom w:val="nil"/>
            </w:tcBorders>
            <w:shd w:val="clear" w:color="auto" w:fill="FFFFFF"/>
          </w:tcPr>
          <w:p w14:paraId="0E03AB3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-0.0</w:t>
            </w:r>
            <w:r>
              <w:rPr>
                <w:bCs/>
                <w:color w:val="000000"/>
              </w:rPr>
              <w:t>1</w:t>
            </w:r>
            <w:r>
              <w:rPr>
                <w:rFonts w:hint="eastAsia"/>
                <w:bCs/>
                <w:color w:val="000000"/>
              </w:rPr>
              <w:t>*x0</w:t>
            </w:r>
            <w:proofErr w:type="gramStart"/>
            <w:r>
              <w:rPr>
                <w:rFonts w:hint="eastAsia"/>
                <w:bCs/>
                <w:color w:val="000000"/>
              </w:rPr>
              <w:t>/(</w:t>
            </w:r>
            <w:proofErr w:type="gramEnd"/>
            <w:r>
              <w:rPr>
                <w:rFonts w:hint="eastAsia"/>
                <w:bCs/>
                <w:color w:val="000000"/>
              </w:rPr>
              <w:t>2.81*x0 + 1.88)</w:t>
            </w:r>
          </w:p>
        </w:tc>
        <w:tc>
          <w:tcPr>
            <w:tcW w:w="2763" w:type="dxa"/>
            <w:tcBorders>
              <w:top w:val="nil"/>
              <w:bottom w:val="nil"/>
            </w:tcBorders>
            <w:shd w:val="clear" w:color="auto" w:fill="FFFFFF"/>
          </w:tcPr>
          <w:p w14:paraId="3DCCF9D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-0.9997*x0 + x1</w:t>
            </w:r>
          </w:p>
        </w:tc>
      </w:tr>
      <w:tr w:rsidR="00B44408" w14:paraId="33FEC179"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val="restart"/>
            <w:tcBorders>
              <w:top w:val="nil"/>
            </w:tcBorders>
            <w:shd w:val="clear" w:color="auto" w:fill="FFFFFF"/>
          </w:tcPr>
          <w:p w14:paraId="66495327" w14:textId="77777777" w:rsidR="00B44408" w:rsidRDefault="00B44408">
            <w:pPr>
              <w:spacing w:line="360" w:lineRule="auto"/>
              <w:ind w:firstLineChars="0" w:firstLine="0"/>
              <w:jc w:val="left"/>
              <w:rPr>
                <w:color w:val="000000"/>
              </w:rPr>
            </w:pPr>
          </w:p>
          <w:p w14:paraId="2607DD81" w14:textId="77777777" w:rsidR="00B44408" w:rsidRDefault="00000000">
            <w:pPr>
              <w:spacing w:line="360" w:lineRule="auto"/>
              <w:ind w:firstLineChars="0" w:firstLine="0"/>
              <w:jc w:val="left"/>
              <w:rPr>
                <w:color w:val="000000"/>
              </w:rPr>
            </w:pPr>
            <w:r>
              <w:rPr>
                <w:rFonts w:hint="eastAsia"/>
                <w:b w:val="0"/>
                <w:color w:val="000000"/>
              </w:rPr>
              <w:t>基因调控</w:t>
            </w:r>
          </w:p>
        </w:tc>
        <w:tc>
          <w:tcPr>
            <w:tcW w:w="1494" w:type="dxa"/>
            <w:gridSpan w:val="2"/>
            <w:tcBorders>
              <w:top w:val="nil"/>
            </w:tcBorders>
            <w:shd w:val="clear" w:color="auto" w:fill="FFFFFF"/>
          </w:tcPr>
          <w:p w14:paraId="16C96BA4"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100</w:t>
            </w:r>
          </w:p>
        </w:tc>
        <w:tc>
          <w:tcPr>
            <w:tcW w:w="2987" w:type="dxa"/>
            <w:tcBorders>
              <w:top w:val="nil"/>
            </w:tcBorders>
            <w:shd w:val="clear" w:color="auto" w:fill="FFFFFF"/>
          </w:tcPr>
          <w:p w14:paraId="48333AE2"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-1.9997*x0</w:t>
            </w:r>
          </w:p>
        </w:tc>
        <w:tc>
          <w:tcPr>
            <w:tcW w:w="2763" w:type="dxa"/>
            <w:tcBorders>
              <w:top w:val="nil"/>
            </w:tcBorders>
            <w:shd w:val="clear" w:color="auto" w:fill="FFFFFF"/>
          </w:tcPr>
          <w:p w14:paraId="7066D4C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+ 1.0008)</w:t>
            </w:r>
          </w:p>
        </w:tc>
      </w:tr>
      <w:tr w:rsidR="00B44408" w14:paraId="5D8A1E6A"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shd w:val="clear" w:color="auto" w:fill="FFFFFF"/>
          </w:tcPr>
          <w:p w14:paraId="4F510251" w14:textId="77777777" w:rsidR="00B44408" w:rsidRDefault="00B44408">
            <w:pPr>
              <w:spacing w:line="360" w:lineRule="auto"/>
              <w:ind w:firstLineChars="0" w:firstLine="0"/>
              <w:jc w:val="left"/>
              <w:rPr>
                <w:color w:val="000000"/>
              </w:rPr>
            </w:pPr>
          </w:p>
        </w:tc>
        <w:tc>
          <w:tcPr>
            <w:tcW w:w="1494" w:type="dxa"/>
            <w:gridSpan w:val="2"/>
            <w:shd w:val="clear" w:color="auto" w:fill="FFFFFF"/>
          </w:tcPr>
          <w:p w14:paraId="71D2C294"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200</w:t>
            </w:r>
          </w:p>
        </w:tc>
        <w:tc>
          <w:tcPr>
            <w:tcW w:w="2987" w:type="dxa"/>
            <w:shd w:val="clear" w:color="auto" w:fill="FFFFFF"/>
          </w:tcPr>
          <w:p w14:paraId="3D7F89D9"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-2.0004*x0</w:t>
            </w:r>
          </w:p>
        </w:tc>
        <w:tc>
          <w:tcPr>
            <w:tcW w:w="2763" w:type="dxa"/>
            <w:shd w:val="clear" w:color="auto" w:fill="FFFFFF"/>
          </w:tcPr>
          <w:p w14:paraId="60D81AD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w:t>
            </w:r>
            <w:r>
              <w:rPr>
                <w:bCs/>
                <w:color w:val="000000"/>
              </w:rPr>
              <w:t>.1</w:t>
            </w:r>
            <w:r>
              <w:rPr>
                <w:rFonts w:hint="eastAsia"/>
                <w:bCs/>
                <w:color w:val="000000"/>
              </w:rPr>
              <w:t>)</w:t>
            </w:r>
          </w:p>
        </w:tc>
      </w:tr>
      <w:tr w:rsidR="00B44408" w14:paraId="1AB5B1D2"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tcBorders>
              <w:bottom w:val="nil"/>
            </w:tcBorders>
            <w:shd w:val="clear" w:color="auto" w:fill="FFFFFF"/>
          </w:tcPr>
          <w:p w14:paraId="16BDBBD3" w14:textId="77777777" w:rsidR="00B44408" w:rsidRDefault="00B44408">
            <w:pPr>
              <w:spacing w:line="360" w:lineRule="auto"/>
              <w:ind w:firstLineChars="0" w:firstLine="0"/>
              <w:jc w:val="left"/>
              <w:rPr>
                <w:color w:val="000000"/>
              </w:rPr>
            </w:pPr>
          </w:p>
        </w:tc>
        <w:tc>
          <w:tcPr>
            <w:tcW w:w="1494" w:type="dxa"/>
            <w:gridSpan w:val="2"/>
            <w:tcBorders>
              <w:bottom w:val="nil"/>
            </w:tcBorders>
            <w:shd w:val="clear" w:color="auto" w:fill="FFFFFF"/>
          </w:tcPr>
          <w:p w14:paraId="07DB5609"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3600</w:t>
            </w:r>
          </w:p>
        </w:tc>
        <w:tc>
          <w:tcPr>
            <w:tcW w:w="2987" w:type="dxa"/>
            <w:tcBorders>
              <w:bottom w:val="nil"/>
            </w:tcBorders>
            <w:shd w:val="clear" w:color="auto" w:fill="FFFFFF"/>
          </w:tcPr>
          <w:p w14:paraId="04805C95"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-2.0007*x0</w:t>
            </w:r>
          </w:p>
        </w:tc>
        <w:tc>
          <w:tcPr>
            <w:tcW w:w="2763" w:type="dxa"/>
            <w:tcBorders>
              <w:bottom w:val="nil"/>
            </w:tcBorders>
            <w:shd w:val="clear" w:color="auto" w:fill="FFFFFF"/>
          </w:tcPr>
          <w:p w14:paraId="4B6C7447"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(1.15*x1**2 - 0.11)</w:t>
            </w:r>
            <w:proofErr w:type="gramStart"/>
            <w:r>
              <w:rPr>
                <w:rFonts w:hint="eastAsia"/>
                <w:bCs/>
                <w:color w:val="000000"/>
              </w:rPr>
              <w:t>/(</w:t>
            </w:r>
            <w:proofErr w:type="gramEnd"/>
            <w:r>
              <w:rPr>
                <w:rFonts w:hint="eastAsia"/>
                <w:bCs/>
                <w:color w:val="000000"/>
              </w:rPr>
              <w:t>1.15*x1**2 + 1)</w:t>
            </w:r>
          </w:p>
        </w:tc>
      </w:tr>
      <w:tr w:rsidR="00B44408" w14:paraId="458F926E"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val="restart"/>
            <w:tcBorders>
              <w:top w:val="nil"/>
            </w:tcBorders>
            <w:shd w:val="clear" w:color="auto" w:fill="FFFFFF"/>
          </w:tcPr>
          <w:p w14:paraId="47737997" w14:textId="77777777" w:rsidR="00B44408" w:rsidRDefault="00B44408">
            <w:pPr>
              <w:spacing w:line="360" w:lineRule="auto"/>
              <w:ind w:firstLineChars="0" w:firstLine="0"/>
              <w:jc w:val="left"/>
              <w:rPr>
                <w:color w:val="000000"/>
              </w:rPr>
            </w:pPr>
          </w:p>
          <w:p w14:paraId="340C6774" w14:textId="77777777" w:rsidR="00B44408" w:rsidRDefault="00000000">
            <w:pPr>
              <w:spacing w:line="360" w:lineRule="auto"/>
              <w:ind w:firstLineChars="0" w:firstLine="0"/>
              <w:jc w:val="left"/>
              <w:rPr>
                <w:color w:val="000000"/>
              </w:rPr>
            </w:pPr>
            <w:r>
              <w:rPr>
                <w:rFonts w:hint="eastAsia"/>
                <w:b w:val="0"/>
                <w:color w:val="000000"/>
              </w:rPr>
              <w:t>物种相互作用</w:t>
            </w:r>
          </w:p>
        </w:tc>
        <w:tc>
          <w:tcPr>
            <w:tcW w:w="1494" w:type="dxa"/>
            <w:gridSpan w:val="2"/>
            <w:tcBorders>
              <w:top w:val="nil"/>
              <w:bottom w:val="nil"/>
            </w:tcBorders>
            <w:shd w:val="clear" w:color="auto" w:fill="FFFFFF"/>
          </w:tcPr>
          <w:p w14:paraId="5AE99F8F"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100</w:t>
            </w:r>
          </w:p>
        </w:tc>
        <w:tc>
          <w:tcPr>
            <w:tcW w:w="2987" w:type="dxa"/>
            <w:tcBorders>
              <w:top w:val="nil"/>
              <w:bottom w:val="nil"/>
            </w:tcBorders>
            <w:shd w:val="clear" w:color="auto" w:fill="FFFFFF"/>
          </w:tcPr>
          <w:p w14:paraId="4F9B29A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x0*(2.4651 - 1.2324*x0**2)</w:t>
            </w:r>
          </w:p>
        </w:tc>
        <w:tc>
          <w:tcPr>
            <w:tcW w:w="2763" w:type="dxa"/>
            <w:tcBorders>
              <w:top w:val="nil"/>
              <w:bottom w:val="nil"/>
            </w:tcBorders>
            <w:shd w:val="clear" w:color="auto" w:fill="FFFFFF"/>
          </w:tcPr>
          <w:p w14:paraId="0E9A03C7"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+ 5.0058)</w:t>
            </w:r>
          </w:p>
        </w:tc>
      </w:tr>
      <w:tr w:rsidR="00B44408" w14:paraId="4636B24B"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shd w:val="clear" w:color="auto" w:fill="FFFFFF"/>
          </w:tcPr>
          <w:p w14:paraId="2FF15516" w14:textId="77777777" w:rsidR="00B44408" w:rsidRDefault="00B44408">
            <w:pPr>
              <w:spacing w:line="360" w:lineRule="auto"/>
              <w:ind w:firstLineChars="0" w:firstLine="0"/>
              <w:jc w:val="left"/>
              <w:rPr>
                <w:color w:val="000000"/>
              </w:rPr>
            </w:pPr>
          </w:p>
        </w:tc>
        <w:tc>
          <w:tcPr>
            <w:tcW w:w="1494" w:type="dxa"/>
            <w:gridSpan w:val="2"/>
            <w:tcBorders>
              <w:top w:val="nil"/>
            </w:tcBorders>
            <w:shd w:val="clear" w:color="auto" w:fill="FFFFFF"/>
          </w:tcPr>
          <w:p w14:paraId="5859FFA3"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200</w:t>
            </w:r>
          </w:p>
        </w:tc>
        <w:tc>
          <w:tcPr>
            <w:tcW w:w="2987" w:type="dxa"/>
            <w:tcBorders>
              <w:top w:val="nil"/>
            </w:tcBorders>
            <w:shd w:val="clear" w:color="auto" w:fill="FFFFFF"/>
          </w:tcPr>
          <w:p w14:paraId="0FB0F77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x0**2*(2.9978 - 2*x0) - x0 + 1.0053</w:t>
            </w:r>
          </w:p>
        </w:tc>
        <w:tc>
          <w:tcPr>
            <w:tcW w:w="2763" w:type="dxa"/>
            <w:tcBorders>
              <w:top w:val="nil"/>
            </w:tcBorders>
            <w:shd w:val="clear" w:color="auto" w:fill="FFFFFF"/>
          </w:tcPr>
          <w:p w14:paraId="1312759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0.8971*x0 + 0.1029*x1 + 5.0283)</w:t>
            </w:r>
          </w:p>
        </w:tc>
      </w:tr>
      <w:tr w:rsidR="00B44408" w14:paraId="7CA39BC9" w14:textId="77777777" w:rsidTr="00B44408">
        <w:trPr>
          <w:jc w:val="center"/>
        </w:trPr>
        <w:tc>
          <w:tcPr>
            <w:cnfStyle w:val="001000000000" w:firstRow="0" w:lastRow="0" w:firstColumn="1" w:lastColumn="0" w:oddVBand="0" w:evenVBand="0" w:oddHBand="0" w:evenHBand="0" w:firstRowFirstColumn="0" w:firstRowLastColumn="0" w:lastRowFirstColumn="0" w:lastRowLastColumn="0"/>
            <w:tcW w:w="1261" w:type="dxa"/>
            <w:vMerge/>
            <w:tcBorders>
              <w:bottom w:val="single" w:sz="12" w:space="0" w:color="000000"/>
            </w:tcBorders>
            <w:shd w:val="clear" w:color="auto" w:fill="FFFFFF"/>
          </w:tcPr>
          <w:p w14:paraId="3B62D22B" w14:textId="77777777" w:rsidR="00B44408" w:rsidRDefault="00B44408">
            <w:pPr>
              <w:spacing w:line="360" w:lineRule="auto"/>
              <w:ind w:firstLineChars="0" w:firstLine="0"/>
              <w:jc w:val="left"/>
              <w:rPr>
                <w:color w:val="000000"/>
              </w:rPr>
            </w:pPr>
          </w:p>
        </w:tc>
        <w:tc>
          <w:tcPr>
            <w:tcW w:w="1494" w:type="dxa"/>
            <w:gridSpan w:val="2"/>
            <w:tcBorders>
              <w:bottom w:val="single" w:sz="12" w:space="0" w:color="000000"/>
            </w:tcBorders>
            <w:shd w:val="clear" w:color="auto" w:fill="FFFFFF"/>
          </w:tcPr>
          <w:p w14:paraId="59259D2D" w14:textId="77777777" w:rsidR="00B44408" w:rsidRDefault="00000000">
            <w:pPr>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3600</w:t>
            </w:r>
          </w:p>
        </w:tc>
        <w:tc>
          <w:tcPr>
            <w:tcW w:w="2987" w:type="dxa"/>
            <w:tcBorders>
              <w:bottom w:val="single" w:sz="12" w:space="0" w:color="000000"/>
            </w:tcBorders>
            <w:shd w:val="clear" w:color="auto" w:fill="FFFFFF"/>
          </w:tcPr>
          <w:p w14:paraId="130BB439"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-x0*(x0 - </w:t>
            </w:r>
            <w:proofErr w:type="gramStart"/>
            <w:r>
              <w:rPr>
                <w:rFonts w:hint="eastAsia"/>
                <w:bCs/>
                <w:color w:val="000000"/>
              </w:rPr>
              <w:t>0.5</w:t>
            </w:r>
            <w:r>
              <w:rPr>
                <w:bCs/>
                <w:color w:val="000000"/>
              </w:rPr>
              <w:t>6</w:t>
            </w:r>
            <w:r>
              <w:rPr>
                <w:rFonts w:hint="eastAsia"/>
                <w:bCs/>
                <w:color w:val="000000"/>
              </w:rPr>
              <w:t>)*</w:t>
            </w:r>
            <w:proofErr w:type="gramEnd"/>
            <w:r>
              <w:rPr>
                <w:rFonts w:hint="eastAsia"/>
                <w:bCs/>
                <w:color w:val="000000"/>
              </w:rPr>
              <w:t>(2*x0 - 1.89) + 1.058</w:t>
            </w:r>
          </w:p>
        </w:tc>
        <w:tc>
          <w:tcPr>
            <w:tcW w:w="2763" w:type="dxa"/>
            <w:tcBorders>
              <w:bottom w:val="single" w:sz="12" w:space="0" w:color="000000"/>
            </w:tcBorders>
            <w:shd w:val="clear" w:color="auto" w:fill="FFFFFF"/>
          </w:tcPr>
          <w:p w14:paraId="430D9F43"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0.2626*x0*x1</w:t>
            </w:r>
            <w:proofErr w:type="gramStart"/>
            <w:r>
              <w:rPr>
                <w:rFonts w:hint="eastAsia"/>
                <w:bCs/>
                <w:color w:val="000000"/>
              </w:rPr>
              <w:t>/(</w:t>
            </w:r>
            <w:proofErr w:type="gramEnd"/>
            <w:r>
              <w:rPr>
                <w:rFonts w:hint="eastAsia"/>
                <w:bCs/>
                <w:color w:val="000000"/>
              </w:rPr>
              <w:t>0.2662*x0 + 1.3131)</w:t>
            </w:r>
          </w:p>
        </w:tc>
      </w:tr>
    </w:tbl>
    <w:p w14:paraId="2B9C750B" w14:textId="77777777" w:rsidR="00B44408" w:rsidRDefault="00000000">
      <w:pPr>
        <w:spacing w:line="360" w:lineRule="auto"/>
        <w:ind w:firstLineChars="0" w:firstLine="0"/>
        <w:jc w:val="center"/>
      </w:pPr>
      <w:r>
        <w:rPr>
          <w:rFonts w:hint="eastAsia"/>
          <w:noProof/>
        </w:rPr>
        <w:drawing>
          <wp:inline distT="0" distB="0" distL="114300" distR="114300" wp14:anchorId="19AC1F6B" wp14:editId="7B3E04BD">
            <wp:extent cx="5082540" cy="1271905"/>
            <wp:effectExtent l="0" t="0" r="3810" b="4445"/>
            <wp:docPr id="6" name="图片 6" descr="100_200_3600_gr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00_200_3600_grid2"/>
                    <pic:cNvPicPr>
                      <a:picLocks noChangeAspect="1"/>
                    </pic:cNvPicPr>
                  </pic:nvPicPr>
                  <pic:blipFill>
                    <a:blip r:embed="rId60"/>
                    <a:stretch>
                      <a:fillRect/>
                    </a:stretch>
                  </pic:blipFill>
                  <pic:spPr>
                    <a:xfrm>
                      <a:off x="0" y="0"/>
                      <a:ext cx="5082650" cy="1272298"/>
                    </a:xfrm>
                    <a:prstGeom prst="rect">
                      <a:avLst/>
                    </a:prstGeom>
                  </pic:spPr>
                </pic:pic>
              </a:graphicData>
            </a:graphic>
          </wp:inline>
        </w:drawing>
      </w:r>
    </w:p>
    <w:p w14:paraId="2C42E69D" w14:textId="77777777" w:rsidR="00B44408" w:rsidRDefault="00000000">
      <w:pPr>
        <w:spacing w:line="360" w:lineRule="auto"/>
        <w:ind w:firstLine="480"/>
        <w:jc w:val="center"/>
        <w:rPr>
          <w:rFonts w:ascii="黑体" w:eastAsia="黑体" w:hAnsi="黑体" w:cs="黑体"/>
          <w:szCs w:val="24"/>
        </w:rPr>
      </w:pPr>
      <w:r>
        <w:rPr>
          <w:rFonts w:ascii="黑体" w:eastAsia="黑体" w:hAnsi="黑体" w:cs="黑体" w:hint="eastAsia"/>
          <w:szCs w:val="24"/>
        </w:rPr>
        <w:t>图4.</w:t>
      </w:r>
      <w:r>
        <w:rPr>
          <w:rFonts w:ascii="黑体" w:eastAsia="黑体" w:hAnsi="黑体" w:cs="黑体"/>
          <w:szCs w:val="24"/>
        </w:rPr>
        <w:t>25</w:t>
      </w:r>
      <w:r>
        <w:rPr>
          <w:rFonts w:ascii="黑体" w:eastAsia="黑体" w:hAnsi="黑体" w:cs="黑体" w:hint="eastAsia"/>
          <w:szCs w:val="24"/>
        </w:rPr>
        <w:t xml:space="preserve"> 由100、200、3600个节点组成的复杂网络可视化图</w:t>
      </w:r>
    </w:p>
    <w:p w14:paraId="1D95D0AE" w14:textId="77777777" w:rsidR="00B44408" w:rsidRDefault="00000000">
      <w:pPr>
        <w:spacing w:line="360" w:lineRule="auto"/>
        <w:ind w:firstLine="480"/>
        <w:jc w:val="center"/>
      </w:pPr>
      <w:bookmarkStart w:id="671" w:name="_Toc5449"/>
      <w:r>
        <w:rPr>
          <w:noProof/>
        </w:rPr>
        <w:drawing>
          <wp:inline distT="0" distB="0" distL="114300" distR="114300" wp14:anchorId="1548C1B2" wp14:editId="233B86E2">
            <wp:extent cx="4276725" cy="2570480"/>
            <wp:effectExtent l="0" t="0" r="0" b="12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61"/>
                    <a:stretch>
                      <a:fillRect/>
                    </a:stretch>
                  </pic:blipFill>
                  <pic:spPr>
                    <a:xfrm>
                      <a:off x="0" y="0"/>
                      <a:ext cx="4305828" cy="2588030"/>
                    </a:xfrm>
                    <a:prstGeom prst="rect">
                      <a:avLst/>
                    </a:prstGeom>
                    <a:noFill/>
                    <a:ln>
                      <a:noFill/>
                    </a:ln>
                  </pic:spPr>
                </pic:pic>
              </a:graphicData>
            </a:graphic>
          </wp:inline>
        </w:drawing>
      </w:r>
      <w:bookmarkEnd w:id="671"/>
    </w:p>
    <w:p w14:paraId="17736D2B"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26</w:t>
      </w:r>
      <w:r>
        <w:rPr>
          <w:rFonts w:eastAsia="黑体" w:hAnsi="黑体" w:cs="Times New Roman" w:hint="eastAsia"/>
          <w:color w:val="000000"/>
        </w:rPr>
        <w:t xml:space="preserve"> </w:t>
      </w:r>
      <w:r>
        <w:rPr>
          <w:rFonts w:eastAsia="黑体" w:hAnsi="黑体" w:cs="Times New Roman" w:hint="eastAsia"/>
          <w:color w:val="000000"/>
        </w:rPr>
        <w:t>节点数不同的复杂网络发现的方程动力学状态误差图</w:t>
      </w:r>
    </w:p>
    <w:p w14:paraId="422FC8D0" w14:textId="77777777" w:rsidR="00B44408" w:rsidRDefault="00000000" w:rsidP="00E907E2">
      <w:pPr>
        <w:pStyle w:val="4"/>
      </w:pPr>
      <w:r>
        <w:rPr>
          <w:rFonts w:hint="eastAsia"/>
        </w:rPr>
        <w:lastRenderedPageBreak/>
        <w:t>4.4.</w:t>
      </w:r>
      <w:r>
        <w:t xml:space="preserve">4.1 </w:t>
      </w:r>
      <w:r>
        <w:rPr>
          <w:rFonts w:hint="eastAsia"/>
        </w:rPr>
        <w:t>节点数因素影响分析结论</w:t>
      </w:r>
    </w:p>
    <w:p w14:paraId="3E37A443" w14:textId="77777777" w:rsidR="00B44408" w:rsidRDefault="00000000">
      <w:pPr>
        <w:ind w:firstLine="480"/>
      </w:pPr>
      <w:r>
        <w:rPr>
          <w:rFonts w:hint="eastAsia"/>
        </w:rPr>
        <w:t>通过对不同节点数（分别为</w:t>
      </w:r>
      <w:r>
        <w:rPr>
          <w:rFonts w:hint="eastAsia"/>
        </w:rPr>
        <w:t>100</w:t>
      </w:r>
      <w:r>
        <w:rPr>
          <w:rFonts w:hint="eastAsia"/>
        </w:rPr>
        <w:t>、</w:t>
      </w:r>
      <w:r>
        <w:rPr>
          <w:rFonts w:hint="eastAsia"/>
        </w:rPr>
        <w:t>200</w:t>
      </w:r>
      <w:r>
        <w:rPr>
          <w:rFonts w:hint="eastAsia"/>
        </w:rPr>
        <w:t>和</w:t>
      </w:r>
      <w:r>
        <w:rPr>
          <w:rFonts w:hint="eastAsia"/>
        </w:rPr>
        <w:t>3600</w:t>
      </w:r>
      <w:r>
        <w:rPr>
          <w:rFonts w:hint="eastAsia"/>
        </w:rPr>
        <w:t>）构成的复杂网络进行一系列实验，本文旨在评估节点数变化对于神经网络学习节点自动力学和交互动力学、进而精确发现动力学方程的具体影响。</w:t>
      </w:r>
    </w:p>
    <w:p w14:paraId="77A569DD" w14:textId="77777777" w:rsidR="00B44408" w:rsidRDefault="00000000">
      <w:pPr>
        <w:ind w:firstLine="480"/>
      </w:pPr>
      <w:r>
        <w:rPr>
          <w:rFonts w:hint="eastAsia"/>
        </w:rPr>
        <w:t>实验结果表明，随着节点数的增加，神经网络训练所需的时间显著增长。这一结果在直观上是可预期的，因为更多的节点意味着网络结构更为复杂，网络状态的变化更加丰富，因此神经网络需要处理更多的信息并学习更多的参数以准确捕捉整个系统的动力学行为。特别是当节点数从</w:t>
      </w:r>
      <w:r>
        <w:rPr>
          <w:rFonts w:hint="eastAsia"/>
        </w:rPr>
        <w:t>200</w:t>
      </w:r>
      <w:r>
        <w:rPr>
          <w:rFonts w:hint="eastAsia"/>
        </w:rPr>
        <w:t>增加到</w:t>
      </w:r>
      <w:r>
        <w:rPr>
          <w:rFonts w:hint="eastAsia"/>
        </w:rPr>
        <w:t>3600</w:t>
      </w:r>
      <w:r>
        <w:rPr>
          <w:rFonts w:hint="eastAsia"/>
        </w:rPr>
        <w:t>时，训练时间的增加更为明显，这对于计算资源的要求也相应增高。</w:t>
      </w:r>
    </w:p>
    <w:p w14:paraId="1FDB4716" w14:textId="77777777" w:rsidR="00B44408" w:rsidRDefault="00000000">
      <w:pPr>
        <w:ind w:firstLine="480"/>
      </w:pPr>
      <w:r>
        <w:rPr>
          <w:rFonts w:hint="eastAsia"/>
        </w:rPr>
        <w:t>更为关键的是，本文发现节点数的增加也会导致学习到的动力学结果的误差增大。在节点数较少（如</w:t>
      </w:r>
      <w:r>
        <w:rPr>
          <w:rFonts w:hint="eastAsia"/>
        </w:rPr>
        <w:t>100</w:t>
      </w:r>
      <w:r>
        <w:rPr>
          <w:rFonts w:hint="eastAsia"/>
        </w:rPr>
        <w:t>个节点）的网络中，神经网络能够相对容易地捕捉到每个节点的状态变化及其相互作用，从而精确地学习并预测动力学方程。然而，当网络规模扩大至</w:t>
      </w:r>
      <w:r>
        <w:rPr>
          <w:rFonts w:hint="eastAsia"/>
        </w:rPr>
        <w:t>3600</w:t>
      </w:r>
      <w:r>
        <w:rPr>
          <w:rFonts w:hint="eastAsia"/>
        </w:rPr>
        <w:t>个节点时，尽管神经网络仍能学习并尝试模拟系统的动力学行为，但是结果的准确性相对较低，尤其是对于形式较为复杂的物种相互作用动力学，结果误差较大。这一现象可能源于更大规模网络中动力学交互的复杂性增加，以及网络中可能存在的噪声和非线性效应，给神经网络的学习和泛化带来了更大的挑战。</w:t>
      </w:r>
    </w:p>
    <w:p w14:paraId="3A42DDF3" w14:textId="77777777" w:rsidR="00B44408" w:rsidRDefault="00000000">
      <w:pPr>
        <w:ind w:firstLine="480"/>
      </w:pPr>
      <w:r>
        <w:rPr>
          <w:rFonts w:hint="eastAsia"/>
        </w:rPr>
        <w:t>综上所述，节点数对于神经网络在复杂网络动力学学习中的性能有着重要影响。虽然增加节点数能够提供更多的信息和更丰富的动态行为，但同时也会增加训练的难度和时间，且可能降低学习结果的准确性。因此，在设计神经网络模型和选择复杂网络实验配置时，研究人员需要权衡节点数对于计算成本和模型性能的双重影响，寻找到最佳的平衡点。</w:t>
      </w:r>
    </w:p>
    <w:p w14:paraId="32498DA4" w14:textId="77777777" w:rsidR="00B44408" w:rsidRDefault="00000000" w:rsidP="00E907E2">
      <w:pPr>
        <w:pStyle w:val="3"/>
      </w:pPr>
      <w:bookmarkStart w:id="672" w:name="_Toc165911713"/>
      <w:r>
        <w:rPr>
          <w:rFonts w:hint="eastAsia"/>
        </w:rPr>
        <w:t>4.4.</w:t>
      </w:r>
      <w:r>
        <w:t xml:space="preserve">5 </w:t>
      </w:r>
      <w:r>
        <w:rPr>
          <w:rFonts w:hint="eastAsia"/>
        </w:rPr>
        <w:t>网络拓扑结构</w:t>
      </w:r>
      <w:bookmarkEnd w:id="672"/>
    </w:p>
    <w:p w14:paraId="4ACBA8AA" w14:textId="77777777" w:rsidR="00B44408" w:rsidRDefault="00000000">
      <w:pPr>
        <w:ind w:firstLine="480"/>
      </w:pPr>
      <w:r>
        <w:rPr>
          <w:rFonts w:hint="eastAsia"/>
        </w:rPr>
        <w:t>网络拓扑结构的不同，包括节点间的连接模式、社区分布、以及网络的拓扑特性</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_Ref161068622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[60]</w:t>
      </w:r>
      <w:r>
        <w:rPr>
          <w:rFonts w:asciiTheme="minorEastAsia" w:hAnsiTheme="minorEastAsia"/>
          <w:sz w:val="18"/>
          <w:szCs w:val="18"/>
          <w:vertAlign w:val="superscript"/>
        </w:rPr>
        <w:fldChar w:fldCharType="end"/>
      </w:r>
      <w:r>
        <w:rPr>
          <w:rFonts w:hint="eastAsia"/>
        </w:rPr>
        <w:t>等，对动力学行为的表现有深刻影响</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_Ref161068608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[61]</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_Ref161068609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[62]</w:t>
      </w:r>
      <w:r>
        <w:rPr>
          <w:rFonts w:asciiTheme="minorEastAsia" w:hAnsiTheme="minorEastAsia"/>
          <w:sz w:val="18"/>
          <w:szCs w:val="18"/>
          <w:vertAlign w:val="superscript"/>
        </w:rPr>
        <w:fldChar w:fldCharType="end"/>
      </w:r>
      <w:r>
        <w:rPr>
          <w:rFonts w:hint="eastAsia"/>
        </w:rPr>
        <w:t>。复杂的网络结构可能导致动力学行为呈现出非线性、时变等特性，增加了动力学规律学习的难度。</w:t>
      </w:r>
    </w:p>
    <w:p w14:paraId="021264AB" w14:textId="77777777" w:rsidR="00B44408" w:rsidRDefault="00000000">
      <w:pPr>
        <w:ind w:firstLine="480"/>
      </w:pPr>
      <w:r>
        <w:rPr>
          <w:rFonts w:hint="eastAsia"/>
        </w:rPr>
        <w:t>因此，面对不同拓扑结构的网络，研究者在进行动力学发现研究时，可能需要对模型进行特定的调整或结合多种方法来提高动力学规律发现的准确性和效率</w:t>
      </w:r>
      <w:r>
        <w:rPr>
          <w:rFonts w:asciiTheme="minorEastAsia" w:hAnsiTheme="minorEastAsia"/>
          <w:sz w:val="18"/>
          <w:szCs w:val="18"/>
          <w:vertAlign w:val="superscript"/>
        </w:rPr>
        <w:t>[63]</w:t>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w:instrText>
      </w:r>
      <w:r>
        <w:rPr>
          <w:rFonts w:asciiTheme="minorEastAsia" w:hAnsiTheme="minorEastAsia" w:hint="eastAsia"/>
          <w:sz w:val="18"/>
          <w:szCs w:val="18"/>
          <w:vertAlign w:val="superscript"/>
        </w:rPr>
        <w:instrText>REF _Ref161068651 \r \h</w:instrText>
      </w:r>
      <w:r>
        <w:rPr>
          <w:rFonts w:asciiTheme="minorEastAsia" w:hAnsiTheme="minorEastAsia"/>
          <w:sz w:val="18"/>
          <w:szCs w:val="18"/>
          <w:vertAlign w:val="superscript"/>
        </w:rPr>
        <w:instrText xml:space="preserve">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[63]</w:t>
      </w:r>
      <w:r>
        <w:rPr>
          <w:rFonts w:asciiTheme="minorEastAsia" w:hAnsiTheme="minorEastAsia"/>
          <w:sz w:val="18"/>
          <w:szCs w:val="18"/>
          <w:vertAlign w:val="superscript"/>
        </w:rPr>
        <w:fldChar w:fldCharType="end"/>
      </w:r>
      <w:r>
        <w:rPr>
          <w:rFonts w:asciiTheme="minorEastAsia" w:hAnsiTheme="minorEastAsia"/>
          <w:sz w:val="18"/>
          <w:szCs w:val="18"/>
          <w:vertAlign w:val="superscript"/>
        </w:rPr>
        <w:fldChar w:fldCharType="begin"/>
      </w:r>
      <w:r>
        <w:rPr>
          <w:rFonts w:asciiTheme="minorEastAsia" w:hAnsiTheme="minorEastAsia"/>
          <w:sz w:val="18"/>
          <w:szCs w:val="18"/>
          <w:vertAlign w:val="superscript"/>
        </w:rPr>
        <w:instrText xml:space="preserve"> REF _Ref161068652 \r \h  \* MERGEFORMAT </w:instrText>
      </w:r>
      <w:r>
        <w:rPr>
          <w:rFonts w:asciiTheme="minorEastAsia" w:hAnsiTheme="minorEastAsia"/>
          <w:sz w:val="18"/>
          <w:szCs w:val="18"/>
          <w:vertAlign w:val="superscript"/>
        </w:rPr>
      </w:r>
      <w:r>
        <w:rPr>
          <w:rFonts w:asciiTheme="minorEastAsia" w:hAnsiTheme="minorEastAsia"/>
          <w:sz w:val="18"/>
          <w:szCs w:val="18"/>
          <w:vertAlign w:val="superscript"/>
        </w:rPr>
        <w:fldChar w:fldCharType="separate"/>
      </w:r>
      <w:r>
        <w:rPr>
          <w:rFonts w:asciiTheme="minorEastAsia" w:hAnsiTheme="minorEastAsia"/>
          <w:sz w:val="18"/>
          <w:szCs w:val="18"/>
          <w:vertAlign w:val="superscript"/>
        </w:rPr>
        <w:t>[64]</w:t>
      </w:r>
      <w:r>
        <w:rPr>
          <w:rFonts w:asciiTheme="minorEastAsia" w:hAnsiTheme="minorEastAsia"/>
          <w:sz w:val="18"/>
          <w:szCs w:val="18"/>
          <w:vertAlign w:val="superscript"/>
        </w:rPr>
        <w:fldChar w:fldCharType="end"/>
      </w:r>
      <w:r>
        <w:rPr>
          <w:rFonts w:hint="eastAsia"/>
        </w:rPr>
        <w:t>。此外，对网络结构的深入理解，有助于指导动力学模型的设计和优化，从而更准确地捕捉和描述复杂网络的动力学行为。下图为</w:t>
      </w:r>
      <w:r>
        <w:rPr>
          <w:rFonts w:hint="eastAsia"/>
        </w:rPr>
        <w:t>200</w:t>
      </w:r>
      <w:r>
        <w:rPr>
          <w:rFonts w:hint="eastAsia"/>
        </w:rPr>
        <w:t>个节点组成的复杂网络在</w:t>
      </w:r>
      <w:r>
        <w:rPr>
          <w:rFonts w:hint="eastAsia"/>
        </w:rPr>
        <w:t>g</w:t>
      </w:r>
      <w:r>
        <w:t>rid</w:t>
      </w:r>
      <w:r>
        <w:rPr>
          <w:rFonts w:hint="eastAsia"/>
        </w:rPr>
        <w:t>、</w:t>
      </w:r>
      <w:r>
        <w:rPr>
          <w:rFonts w:hint="eastAsia"/>
        </w:rPr>
        <w:t>p</w:t>
      </w:r>
      <w:r>
        <w:t>ower-law</w:t>
      </w:r>
      <w:r>
        <w:rPr>
          <w:rFonts w:hint="eastAsia"/>
        </w:rPr>
        <w:t>、</w:t>
      </w:r>
      <w:r>
        <w:rPr>
          <w:rFonts w:hint="eastAsia"/>
        </w:rPr>
        <w:t>c</w:t>
      </w:r>
      <w:r>
        <w:t>ommunity</w:t>
      </w:r>
      <w:r>
        <w:rPr>
          <w:rFonts w:hint="eastAsia"/>
        </w:rPr>
        <w:t>、</w:t>
      </w:r>
      <w:r>
        <w:rPr>
          <w:rFonts w:hint="eastAsia"/>
        </w:rPr>
        <w:t>s</w:t>
      </w:r>
      <w:r>
        <w:t>amll-world</w:t>
      </w:r>
      <w:r>
        <w:rPr>
          <w:rFonts w:hint="eastAsia"/>
        </w:rPr>
        <w:t>四种拓扑结构下的可视化图：</w:t>
      </w:r>
    </w:p>
    <w:p w14:paraId="16AC9E9C" w14:textId="77777777" w:rsidR="00B44408" w:rsidRDefault="00000000">
      <w:pPr>
        <w:spacing w:line="360" w:lineRule="auto"/>
        <w:ind w:firstLine="480"/>
        <w:jc w:val="center"/>
        <w:rPr>
          <w:rFonts w:ascii="宋体" w:eastAsia="宋体" w:hAnsi="宋体" w:cs="宋体"/>
          <w:szCs w:val="24"/>
        </w:rPr>
      </w:pPr>
      <w:r>
        <w:rPr>
          <w:rFonts w:ascii="宋体" w:eastAsia="宋体" w:hAnsi="宋体" w:cs="宋体" w:hint="eastAsia"/>
          <w:noProof/>
          <w:szCs w:val="24"/>
        </w:rPr>
        <w:lastRenderedPageBreak/>
        <w:drawing>
          <wp:inline distT="0" distB="0" distL="114300" distR="114300" wp14:anchorId="3DB24EF0" wp14:editId="7C8B27EC">
            <wp:extent cx="3344545" cy="2501265"/>
            <wp:effectExtent l="0" t="0" r="8255" b="13335"/>
            <wp:docPr id="3" name="图片 3" descr="fou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ourType"/>
                    <pic:cNvPicPr>
                      <a:picLocks noChangeAspect="1"/>
                    </pic:cNvPicPr>
                  </pic:nvPicPr>
                  <pic:blipFill>
                    <a:blip r:embed="rId62"/>
                    <a:stretch>
                      <a:fillRect/>
                    </a:stretch>
                  </pic:blipFill>
                  <pic:spPr>
                    <a:xfrm>
                      <a:off x="0" y="0"/>
                      <a:ext cx="3344545" cy="2501265"/>
                    </a:xfrm>
                    <a:prstGeom prst="rect">
                      <a:avLst/>
                    </a:prstGeom>
                  </pic:spPr>
                </pic:pic>
              </a:graphicData>
            </a:graphic>
          </wp:inline>
        </w:drawing>
      </w:r>
    </w:p>
    <w:p w14:paraId="774D79C6" w14:textId="77777777" w:rsidR="00B44408" w:rsidRDefault="00000000">
      <w:pPr>
        <w:spacing w:line="360" w:lineRule="auto"/>
        <w:ind w:firstLine="480"/>
        <w:jc w:val="center"/>
        <w:rPr>
          <w:rFonts w:ascii="黑体" w:eastAsia="黑体" w:hAnsi="黑体" w:cs="黑体"/>
          <w:szCs w:val="24"/>
        </w:rPr>
      </w:pPr>
      <w:r>
        <w:rPr>
          <w:rFonts w:ascii="黑体" w:eastAsia="黑体" w:hAnsi="黑体" w:cs="黑体" w:hint="eastAsia"/>
          <w:szCs w:val="24"/>
        </w:rPr>
        <w:t>图4.</w:t>
      </w:r>
      <w:r>
        <w:rPr>
          <w:rFonts w:ascii="黑体" w:eastAsia="黑体" w:hAnsi="黑体" w:cs="黑体"/>
          <w:szCs w:val="24"/>
        </w:rPr>
        <w:t>27</w:t>
      </w:r>
      <w:r>
        <w:rPr>
          <w:rFonts w:ascii="黑体" w:eastAsia="黑体" w:hAnsi="黑体" w:cs="黑体" w:hint="eastAsia"/>
          <w:szCs w:val="24"/>
        </w:rPr>
        <w:t xml:space="preserve"> 由200个节点组成的复杂网络在不同拓扑结构上的可视化图</w:t>
      </w:r>
    </w:p>
    <w:p w14:paraId="72458D20" w14:textId="77777777" w:rsidR="00B44408" w:rsidRDefault="00000000">
      <w:pPr>
        <w:spacing w:line="360" w:lineRule="auto"/>
        <w:ind w:firstLine="480"/>
        <w:jc w:val="center"/>
        <w:rPr>
          <w:rFonts w:ascii="黑体" w:eastAsia="黑体" w:hAnsi="黑体" w:cs="黑体"/>
          <w:szCs w:val="24"/>
        </w:rPr>
      </w:pPr>
      <w:r>
        <w:rPr>
          <w:rFonts w:eastAsia="黑体" w:cs="Times New Roman" w:hint="eastAsia"/>
          <w:color w:val="000000" w:themeColor="text1"/>
        </w:rPr>
        <w:t>表</w:t>
      </w:r>
      <w:r>
        <w:rPr>
          <w:rFonts w:eastAsia="黑体" w:cs="Times New Roman"/>
          <w:color w:val="000000" w:themeColor="text1"/>
        </w:rPr>
        <w:t>4.10</w:t>
      </w:r>
      <w:r>
        <w:rPr>
          <w:rFonts w:ascii="黑体" w:eastAsia="黑体" w:hAnsi="黑体" w:hint="eastAsia"/>
          <w:color w:val="000000" w:themeColor="text1"/>
        </w:rPr>
        <w:t xml:space="preserve"> 三种动力学在不同网络拓扑上的实验</w:t>
      </w:r>
    </w:p>
    <w:tbl>
      <w:tblPr>
        <w:tblStyle w:val="110"/>
        <w:tblW w:w="8364" w:type="dxa"/>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993"/>
        <w:gridCol w:w="1417"/>
        <w:gridCol w:w="2977"/>
        <w:gridCol w:w="2977"/>
      </w:tblGrid>
      <w:tr w:rsidR="00B44408" w14:paraId="602E0B8E" w14:textId="77777777" w:rsidTr="00B4440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93" w:type="dxa"/>
            <w:tcBorders>
              <w:top w:val="single" w:sz="12" w:space="0" w:color="000000"/>
              <w:bottom w:val="single" w:sz="4" w:space="0" w:color="000000"/>
              <w:tl2br w:val="nil"/>
            </w:tcBorders>
            <w:shd w:val="clear" w:color="auto" w:fill="FFFFFF"/>
          </w:tcPr>
          <w:p w14:paraId="7143E98D" w14:textId="77777777" w:rsidR="00B44408" w:rsidRDefault="00000000">
            <w:pPr>
              <w:spacing w:line="360" w:lineRule="auto"/>
              <w:ind w:firstLineChars="0" w:firstLine="0"/>
              <w:jc w:val="left"/>
              <w:rPr>
                <w:bCs w:val="0"/>
                <w:color w:val="000000"/>
              </w:rPr>
            </w:pPr>
            <w:r>
              <w:rPr>
                <w:rFonts w:hint="eastAsia"/>
                <w:b w:val="0"/>
                <w:color w:val="000000"/>
              </w:rPr>
              <w:t>动力学</w:t>
            </w:r>
          </w:p>
        </w:tc>
        <w:tc>
          <w:tcPr>
            <w:tcW w:w="1417" w:type="dxa"/>
            <w:tcBorders>
              <w:top w:val="single" w:sz="12" w:space="0" w:color="000000"/>
              <w:bottom w:val="single" w:sz="4" w:space="0" w:color="000000"/>
            </w:tcBorders>
            <w:shd w:val="clear" w:color="auto" w:fill="FFFFFF"/>
          </w:tcPr>
          <w:p w14:paraId="5563B9D6" w14:textId="77777777" w:rsidR="00B44408" w:rsidRDefault="00000000">
            <w:pPr>
              <w:spacing w:line="360" w:lineRule="auto"/>
              <w:ind w:right="120"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网络拓扑</w:t>
            </w:r>
          </w:p>
        </w:tc>
        <w:tc>
          <w:tcPr>
            <w:tcW w:w="2977" w:type="dxa"/>
            <w:tcBorders>
              <w:top w:val="single" w:sz="12" w:space="0" w:color="000000"/>
              <w:bottom w:val="single" w:sz="4" w:space="0" w:color="000000"/>
            </w:tcBorders>
            <w:shd w:val="clear" w:color="auto" w:fill="FFFFFF"/>
          </w:tcPr>
          <w:p w14:paraId="6DDD2B12" w14:textId="77777777" w:rsidR="00B44408" w:rsidRDefault="00000000">
            <w:pPr>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F</w:t>
            </w:r>
          </w:p>
        </w:tc>
        <w:tc>
          <w:tcPr>
            <w:tcW w:w="2977" w:type="dxa"/>
            <w:tcBorders>
              <w:top w:val="single" w:sz="12" w:space="0" w:color="000000"/>
              <w:bottom w:val="single" w:sz="4" w:space="0" w:color="000000"/>
            </w:tcBorders>
            <w:shd w:val="clear" w:color="auto" w:fill="FFFFFF"/>
          </w:tcPr>
          <w:p w14:paraId="58CA33B2" w14:textId="77777777" w:rsidR="00B44408" w:rsidRDefault="00000000">
            <w:pPr>
              <w:spacing w:line="360" w:lineRule="auto"/>
              <w:ind w:firstLineChars="0" w:firstLine="0"/>
              <w:jc w:val="right"/>
              <w:cnfStyle w:val="100000000000" w:firstRow="1" w:lastRow="0" w:firstColumn="0" w:lastColumn="0" w:oddVBand="0" w:evenVBand="0" w:oddHBand="0" w:evenHBand="0" w:firstRowFirstColumn="0" w:firstRowLastColumn="0" w:lastRowFirstColumn="0" w:lastRowLastColumn="0"/>
              <w:rPr>
                <w:bCs w:val="0"/>
                <w:color w:val="000000"/>
              </w:rPr>
            </w:pPr>
            <w:r>
              <w:rPr>
                <w:rFonts w:hint="eastAsia"/>
                <w:b w:val="0"/>
                <w:color w:val="000000"/>
              </w:rPr>
              <w:t>动力学方程</w:t>
            </w:r>
            <w:r>
              <w:rPr>
                <w:rFonts w:hint="eastAsia"/>
                <w:b w:val="0"/>
                <w:color w:val="000000"/>
              </w:rPr>
              <w:t>G</w:t>
            </w:r>
          </w:p>
        </w:tc>
      </w:tr>
      <w:tr w:rsidR="00B44408" w14:paraId="4B34A5D4"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4" w:space="0" w:color="000000"/>
            </w:tcBorders>
            <w:shd w:val="clear" w:color="auto" w:fill="FFFFFF"/>
          </w:tcPr>
          <w:p w14:paraId="617E22E5" w14:textId="77777777" w:rsidR="00B44408" w:rsidRDefault="00B44408">
            <w:pPr>
              <w:spacing w:line="360" w:lineRule="auto"/>
              <w:ind w:firstLineChars="0" w:firstLine="0"/>
              <w:jc w:val="center"/>
              <w:rPr>
                <w:bCs w:val="0"/>
                <w:color w:val="000000"/>
              </w:rPr>
            </w:pPr>
          </w:p>
          <w:p w14:paraId="3F0DA301" w14:textId="77777777" w:rsidR="00B44408" w:rsidRDefault="00000000">
            <w:pPr>
              <w:spacing w:line="360" w:lineRule="auto"/>
              <w:ind w:firstLineChars="0" w:firstLine="0"/>
              <w:jc w:val="center"/>
              <w:rPr>
                <w:bCs w:val="0"/>
                <w:color w:val="000000"/>
              </w:rPr>
            </w:pPr>
            <w:r>
              <w:rPr>
                <w:rFonts w:hint="eastAsia"/>
                <w:b w:val="0"/>
                <w:color w:val="000000"/>
              </w:rPr>
              <w:t>热扩散</w:t>
            </w:r>
          </w:p>
        </w:tc>
        <w:tc>
          <w:tcPr>
            <w:tcW w:w="1417" w:type="dxa"/>
            <w:tcBorders>
              <w:top w:val="single" w:sz="4" w:space="0" w:color="000000"/>
              <w:bottom w:val="nil"/>
            </w:tcBorders>
            <w:shd w:val="clear" w:color="auto" w:fill="FFFFFF"/>
          </w:tcPr>
          <w:p w14:paraId="093321DA"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single" w:sz="4" w:space="0" w:color="000000"/>
              <w:bottom w:val="nil"/>
            </w:tcBorders>
            <w:shd w:val="clear" w:color="auto" w:fill="FFFFFF"/>
          </w:tcPr>
          <w:p w14:paraId="09A65C6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-0.0001</w:t>
            </w:r>
          </w:p>
        </w:tc>
        <w:tc>
          <w:tcPr>
            <w:tcW w:w="2977" w:type="dxa"/>
            <w:tcBorders>
              <w:top w:val="single" w:sz="4" w:space="0" w:color="000000"/>
              <w:bottom w:val="nil"/>
            </w:tcBorders>
            <w:shd w:val="clear" w:color="auto" w:fill="FFFFFF"/>
          </w:tcPr>
          <w:p w14:paraId="4E3465D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4B7C87BF"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3DCA87FD"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1DCFC3D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eastAsia="宋体" w:cs="Times New Roman"/>
                <w:color w:val="000000"/>
              </w:rPr>
            </w:pPr>
            <w:r>
              <w:rPr>
                <w:rFonts w:eastAsia="宋体" w:cs="Times New Roman" w:hint="eastAsia"/>
                <w:color w:val="000000"/>
              </w:rPr>
              <w:t>Random</w:t>
            </w:r>
          </w:p>
        </w:tc>
        <w:tc>
          <w:tcPr>
            <w:tcW w:w="2977" w:type="dxa"/>
            <w:tcBorders>
              <w:top w:val="nil"/>
              <w:bottom w:val="nil"/>
            </w:tcBorders>
            <w:shd w:val="clear" w:color="auto" w:fill="FFFFFF"/>
          </w:tcPr>
          <w:p w14:paraId="4697C04E"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-71.3330/x0**4</w:t>
            </w:r>
          </w:p>
        </w:tc>
        <w:tc>
          <w:tcPr>
            <w:tcW w:w="2977" w:type="dxa"/>
            <w:tcBorders>
              <w:top w:val="nil"/>
              <w:bottom w:val="nil"/>
            </w:tcBorders>
            <w:shd w:val="clear" w:color="auto" w:fill="FFFFFF"/>
          </w:tcPr>
          <w:p w14:paraId="46B93D9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3FF2BCB1" w14:textId="77777777" w:rsidTr="00B44408">
        <w:trPr>
          <w:cantSplit/>
          <w:trHeight w:val="453"/>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03708594"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0EC1346B"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tcBorders>
              <w:top w:val="nil"/>
              <w:bottom w:val="nil"/>
            </w:tcBorders>
            <w:shd w:val="clear" w:color="auto" w:fill="FFFFFF"/>
          </w:tcPr>
          <w:p w14:paraId="2504A27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-0.0701</w:t>
            </w:r>
            <w:proofErr w:type="gramStart"/>
            <w:r>
              <w:rPr>
                <w:rFonts w:hint="eastAsia"/>
                <w:bCs/>
                <w:color w:val="000000"/>
              </w:rPr>
              <w:t>/(</w:t>
            </w:r>
            <w:proofErr w:type="gramEnd"/>
            <w:r>
              <w:rPr>
                <w:rFonts w:hint="eastAsia"/>
                <w:bCs/>
                <w:color w:val="000000"/>
              </w:rPr>
              <w:t>x0 + 3.867)</w:t>
            </w:r>
          </w:p>
        </w:tc>
        <w:tc>
          <w:tcPr>
            <w:tcW w:w="2977" w:type="dxa"/>
            <w:tcBorders>
              <w:top w:val="nil"/>
              <w:bottom w:val="nil"/>
            </w:tcBorders>
            <w:shd w:val="clear" w:color="auto" w:fill="FFFFFF"/>
          </w:tcPr>
          <w:p w14:paraId="3DD8C46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7403B58D"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5E3DAB04"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7ED694B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tcBorders>
              <w:top w:val="nil"/>
              <w:bottom w:val="nil"/>
            </w:tcBorders>
            <w:shd w:val="clear" w:color="auto" w:fill="FFFFFF"/>
          </w:tcPr>
          <w:p w14:paraId="091314C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0.0011</w:t>
            </w:r>
          </w:p>
        </w:tc>
        <w:tc>
          <w:tcPr>
            <w:tcW w:w="2977" w:type="dxa"/>
            <w:tcBorders>
              <w:top w:val="nil"/>
              <w:bottom w:val="nil"/>
            </w:tcBorders>
            <w:shd w:val="clear" w:color="auto" w:fill="FFFFFF"/>
          </w:tcPr>
          <w:p w14:paraId="3C11054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3E681753"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tcBorders>
              <w:bottom w:val="nil"/>
            </w:tcBorders>
            <w:shd w:val="clear" w:color="auto" w:fill="FFFFFF"/>
          </w:tcPr>
          <w:p w14:paraId="4D58D6BC"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6432D584"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top w:val="nil"/>
              <w:bottom w:val="nil"/>
            </w:tcBorders>
            <w:shd w:val="clear" w:color="auto" w:fill="FFFFFF"/>
          </w:tcPr>
          <w:p w14:paraId="0D36266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0.0009</w:t>
            </w:r>
          </w:p>
        </w:tc>
        <w:tc>
          <w:tcPr>
            <w:tcW w:w="2977" w:type="dxa"/>
            <w:tcBorders>
              <w:top w:val="nil"/>
              <w:bottom w:val="nil"/>
            </w:tcBorders>
            <w:shd w:val="clear" w:color="auto" w:fill="FFFFFF"/>
          </w:tcPr>
          <w:p w14:paraId="716B59FC"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 + x1</w:t>
            </w:r>
          </w:p>
        </w:tc>
      </w:tr>
      <w:tr w:rsidR="00B44408" w14:paraId="114F3024"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nil"/>
            </w:tcBorders>
            <w:shd w:val="clear" w:color="auto" w:fill="FFFFFF"/>
          </w:tcPr>
          <w:p w14:paraId="3A53B1E1" w14:textId="77777777" w:rsidR="00B44408" w:rsidRDefault="00B44408">
            <w:pPr>
              <w:spacing w:line="360" w:lineRule="auto"/>
              <w:ind w:firstLineChars="0" w:firstLine="0"/>
              <w:jc w:val="center"/>
              <w:rPr>
                <w:bCs w:val="0"/>
                <w:color w:val="000000"/>
              </w:rPr>
            </w:pPr>
          </w:p>
          <w:p w14:paraId="37DBDFB4" w14:textId="77777777" w:rsidR="00B44408" w:rsidRDefault="00000000">
            <w:pPr>
              <w:spacing w:line="360" w:lineRule="auto"/>
              <w:ind w:firstLineChars="0" w:firstLine="0"/>
              <w:jc w:val="center"/>
              <w:rPr>
                <w:bCs w:val="0"/>
                <w:color w:val="000000"/>
              </w:rPr>
            </w:pPr>
            <w:r>
              <w:rPr>
                <w:rFonts w:hint="eastAsia"/>
                <w:b w:val="0"/>
                <w:color w:val="000000"/>
              </w:rPr>
              <w:t>基因调控</w:t>
            </w:r>
          </w:p>
        </w:tc>
        <w:tc>
          <w:tcPr>
            <w:tcW w:w="1417" w:type="dxa"/>
            <w:tcBorders>
              <w:top w:val="nil"/>
            </w:tcBorders>
            <w:shd w:val="clear" w:color="auto" w:fill="FFFFFF"/>
          </w:tcPr>
          <w:p w14:paraId="0921C380"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nil"/>
            </w:tcBorders>
            <w:shd w:val="clear" w:color="auto" w:fill="FFFFFF"/>
          </w:tcPr>
          <w:p w14:paraId="6F55C76F"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-1.9994*x0</w:t>
            </w:r>
          </w:p>
        </w:tc>
        <w:tc>
          <w:tcPr>
            <w:tcW w:w="2977" w:type="dxa"/>
            <w:tcBorders>
              <w:top w:val="nil"/>
            </w:tcBorders>
            <w:shd w:val="clear" w:color="auto" w:fill="FFFFFF"/>
          </w:tcPr>
          <w:p w14:paraId="48D0E78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w:t>
            </w:r>
            <w:r>
              <w:rPr>
                <w:bCs/>
                <w:color w:val="000000"/>
              </w:rPr>
              <w:t>8</w:t>
            </w:r>
            <w:r>
              <w:rPr>
                <w:rFonts w:hint="eastAsia"/>
                <w:bCs/>
                <w:color w:val="000000"/>
              </w:rPr>
              <w:t>)</w:t>
            </w:r>
          </w:p>
        </w:tc>
      </w:tr>
      <w:tr w:rsidR="00B44408" w14:paraId="564520FA"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25F67F7D" w14:textId="77777777" w:rsidR="00B44408" w:rsidRDefault="00B44408">
            <w:pPr>
              <w:spacing w:line="360" w:lineRule="auto"/>
              <w:ind w:firstLineChars="0" w:firstLine="0"/>
              <w:jc w:val="left"/>
              <w:rPr>
                <w:bCs w:val="0"/>
                <w:color w:val="000000"/>
              </w:rPr>
            </w:pPr>
          </w:p>
        </w:tc>
        <w:tc>
          <w:tcPr>
            <w:tcW w:w="1417" w:type="dxa"/>
            <w:shd w:val="clear" w:color="auto" w:fill="FFFFFF"/>
          </w:tcPr>
          <w:p w14:paraId="7C85B0E7"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77" w:type="dxa"/>
            <w:shd w:val="clear" w:color="auto" w:fill="FFFFFF"/>
          </w:tcPr>
          <w:p w14:paraId="2FE08D99"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-2.0000*x0</w:t>
            </w:r>
          </w:p>
        </w:tc>
        <w:tc>
          <w:tcPr>
            <w:tcW w:w="2977" w:type="dxa"/>
            <w:shd w:val="clear" w:color="auto" w:fill="FFFFFF"/>
          </w:tcPr>
          <w:p w14:paraId="54A4EDD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w:t>
            </w:r>
          </w:p>
        </w:tc>
      </w:tr>
      <w:tr w:rsidR="00B44408" w14:paraId="0C49AC7E"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350F08CA" w14:textId="77777777" w:rsidR="00B44408" w:rsidRDefault="00B44408">
            <w:pPr>
              <w:spacing w:line="360" w:lineRule="auto"/>
              <w:ind w:firstLineChars="0" w:firstLine="0"/>
              <w:jc w:val="left"/>
              <w:rPr>
                <w:bCs w:val="0"/>
                <w:color w:val="000000"/>
              </w:rPr>
            </w:pPr>
          </w:p>
        </w:tc>
        <w:tc>
          <w:tcPr>
            <w:tcW w:w="1417" w:type="dxa"/>
            <w:tcBorders>
              <w:bottom w:val="nil"/>
            </w:tcBorders>
            <w:shd w:val="clear" w:color="auto" w:fill="FFFFFF"/>
          </w:tcPr>
          <w:p w14:paraId="1CD0EB6D"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tcBorders>
              <w:bottom w:val="nil"/>
            </w:tcBorders>
            <w:shd w:val="clear" w:color="auto" w:fill="FFFFFF"/>
          </w:tcPr>
          <w:p w14:paraId="15E4775D"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-1.9997*x0</w:t>
            </w:r>
          </w:p>
        </w:tc>
        <w:tc>
          <w:tcPr>
            <w:tcW w:w="2977" w:type="dxa"/>
            <w:tcBorders>
              <w:bottom w:val="nil"/>
            </w:tcBorders>
            <w:shd w:val="clear" w:color="auto" w:fill="FFFFFF"/>
          </w:tcPr>
          <w:p w14:paraId="78C3D830"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w:t>
            </w:r>
          </w:p>
        </w:tc>
      </w:tr>
      <w:tr w:rsidR="00B44408" w14:paraId="0F225CCC"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016B056A"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01BB6A5C"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tcBorders>
              <w:top w:val="nil"/>
              <w:bottom w:val="nil"/>
            </w:tcBorders>
            <w:shd w:val="clear" w:color="auto" w:fill="FFFFFF"/>
          </w:tcPr>
          <w:p w14:paraId="0DEBFD67"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-1.9995*x0</w:t>
            </w:r>
          </w:p>
        </w:tc>
        <w:tc>
          <w:tcPr>
            <w:tcW w:w="2977" w:type="dxa"/>
            <w:tcBorders>
              <w:top w:val="nil"/>
              <w:bottom w:val="nil"/>
            </w:tcBorders>
            <w:shd w:val="clear" w:color="auto" w:fill="FFFFFF"/>
          </w:tcPr>
          <w:p w14:paraId="31651D50"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+ 0.999)</w:t>
            </w:r>
          </w:p>
        </w:tc>
      </w:tr>
      <w:tr w:rsidR="00B44408" w14:paraId="380BF92E"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tcBorders>
              <w:bottom w:val="nil"/>
            </w:tcBorders>
            <w:shd w:val="clear" w:color="auto" w:fill="FFFFFF"/>
          </w:tcPr>
          <w:p w14:paraId="344EA7F5" w14:textId="77777777" w:rsidR="00B44408" w:rsidRDefault="00B44408">
            <w:pPr>
              <w:spacing w:line="360" w:lineRule="auto"/>
              <w:ind w:firstLineChars="0" w:firstLine="0"/>
              <w:jc w:val="left"/>
              <w:rPr>
                <w:bCs w:val="0"/>
                <w:color w:val="000000"/>
              </w:rPr>
            </w:pPr>
          </w:p>
        </w:tc>
        <w:tc>
          <w:tcPr>
            <w:tcW w:w="1417" w:type="dxa"/>
            <w:tcBorders>
              <w:top w:val="nil"/>
              <w:bottom w:val="nil"/>
            </w:tcBorders>
            <w:shd w:val="clear" w:color="auto" w:fill="FFFFFF"/>
          </w:tcPr>
          <w:p w14:paraId="488E39C8"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top w:val="nil"/>
              <w:bottom w:val="nil"/>
            </w:tcBorders>
            <w:shd w:val="clear" w:color="auto" w:fill="FFFFFF"/>
          </w:tcPr>
          <w:p w14:paraId="134B92B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-2.0004*x0</w:t>
            </w:r>
          </w:p>
        </w:tc>
        <w:tc>
          <w:tcPr>
            <w:tcW w:w="2977" w:type="dxa"/>
            <w:tcBorders>
              <w:top w:val="nil"/>
              <w:bottom w:val="nil"/>
            </w:tcBorders>
            <w:shd w:val="clear" w:color="auto" w:fill="FFFFFF"/>
          </w:tcPr>
          <w:p w14:paraId="5547A18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x1**2</w:t>
            </w:r>
            <w:proofErr w:type="gramStart"/>
            <w:r>
              <w:rPr>
                <w:rFonts w:hint="eastAsia"/>
                <w:bCs/>
                <w:color w:val="000000"/>
              </w:rPr>
              <w:t>/(</w:t>
            </w:r>
            <w:proofErr w:type="gramEnd"/>
            <w:r>
              <w:rPr>
                <w:rFonts w:hint="eastAsia"/>
                <w:bCs/>
                <w:color w:val="000000"/>
              </w:rPr>
              <w:t>x1**2 + 1.002)</w:t>
            </w:r>
          </w:p>
        </w:tc>
      </w:tr>
      <w:tr w:rsidR="00B44408" w14:paraId="66CD2C88"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val="restart"/>
            <w:tcBorders>
              <w:top w:val="nil"/>
            </w:tcBorders>
            <w:shd w:val="clear" w:color="auto" w:fill="FFFFFF"/>
          </w:tcPr>
          <w:p w14:paraId="3E632457" w14:textId="77777777" w:rsidR="00B44408" w:rsidRDefault="00B44408">
            <w:pPr>
              <w:spacing w:line="360" w:lineRule="auto"/>
              <w:ind w:firstLineChars="0" w:firstLine="0"/>
              <w:jc w:val="left"/>
              <w:rPr>
                <w:bCs w:val="0"/>
                <w:color w:val="000000"/>
              </w:rPr>
            </w:pPr>
          </w:p>
          <w:p w14:paraId="7C75F425" w14:textId="77777777" w:rsidR="00B44408" w:rsidRDefault="00000000">
            <w:pPr>
              <w:spacing w:line="360" w:lineRule="auto"/>
              <w:ind w:firstLineChars="0" w:firstLine="0"/>
              <w:jc w:val="left"/>
              <w:rPr>
                <w:bCs w:val="0"/>
                <w:color w:val="000000"/>
              </w:rPr>
            </w:pPr>
            <w:r>
              <w:rPr>
                <w:rFonts w:hint="eastAsia"/>
                <w:b w:val="0"/>
                <w:color w:val="000000"/>
              </w:rPr>
              <w:t>物种相互作用</w:t>
            </w:r>
          </w:p>
        </w:tc>
        <w:tc>
          <w:tcPr>
            <w:tcW w:w="1417" w:type="dxa"/>
            <w:tcBorders>
              <w:top w:val="nil"/>
              <w:bottom w:val="nil"/>
            </w:tcBorders>
            <w:shd w:val="clear" w:color="auto" w:fill="FFFFFF"/>
          </w:tcPr>
          <w:p w14:paraId="542427C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Grid</w:t>
            </w:r>
          </w:p>
        </w:tc>
        <w:tc>
          <w:tcPr>
            <w:tcW w:w="2977" w:type="dxa"/>
            <w:tcBorders>
              <w:top w:val="nil"/>
              <w:bottom w:val="nil"/>
            </w:tcBorders>
            <w:shd w:val="clear" w:color="auto" w:fill="FFFFFF"/>
          </w:tcPr>
          <w:p w14:paraId="0A16CC32"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x0**2*(2.7 - 1.98*x0)</w:t>
            </w:r>
          </w:p>
        </w:tc>
        <w:tc>
          <w:tcPr>
            <w:tcW w:w="2977" w:type="dxa"/>
            <w:tcBorders>
              <w:top w:val="nil"/>
              <w:bottom w:val="nil"/>
            </w:tcBorders>
            <w:shd w:val="clear" w:color="auto" w:fill="FFFFFF"/>
          </w:tcPr>
          <w:p w14:paraId="27A457E8"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x0 + 5.0407)</w:t>
            </w:r>
          </w:p>
        </w:tc>
      </w:tr>
      <w:tr w:rsidR="00B44408" w14:paraId="6E42B26B"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683241A8" w14:textId="77777777" w:rsidR="00B44408" w:rsidRDefault="00B44408">
            <w:pPr>
              <w:spacing w:line="360" w:lineRule="auto"/>
              <w:ind w:firstLineChars="0" w:firstLine="0"/>
              <w:jc w:val="left"/>
              <w:rPr>
                <w:bCs w:val="0"/>
                <w:color w:val="000000"/>
              </w:rPr>
            </w:pPr>
          </w:p>
        </w:tc>
        <w:tc>
          <w:tcPr>
            <w:tcW w:w="1417" w:type="dxa"/>
            <w:tcBorders>
              <w:top w:val="nil"/>
            </w:tcBorders>
            <w:shd w:val="clear" w:color="auto" w:fill="FFFFFF"/>
          </w:tcPr>
          <w:p w14:paraId="6B0DCB94"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eastAsia="宋体" w:cs="Times New Roman" w:hint="eastAsia"/>
                <w:color w:val="000000"/>
              </w:rPr>
              <w:t>Random</w:t>
            </w:r>
          </w:p>
        </w:tc>
        <w:tc>
          <w:tcPr>
            <w:tcW w:w="2977" w:type="dxa"/>
            <w:tcBorders>
              <w:top w:val="nil"/>
            </w:tcBorders>
            <w:shd w:val="clear" w:color="auto" w:fill="FFFFFF"/>
          </w:tcPr>
          <w:p w14:paraId="0B47EF2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x0**2*(2.7 - 1.9*x0)</w:t>
            </w:r>
          </w:p>
        </w:tc>
        <w:tc>
          <w:tcPr>
            <w:tcW w:w="2977" w:type="dxa"/>
            <w:tcBorders>
              <w:top w:val="nil"/>
            </w:tcBorders>
            <w:shd w:val="clear" w:color="auto" w:fill="FFFFFF"/>
          </w:tcPr>
          <w:p w14:paraId="61AE1403"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x0*x1</w:t>
            </w:r>
            <w:proofErr w:type="gramStart"/>
            <w:r>
              <w:rPr>
                <w:rFonts w:hint="eastAsia"/>
                <w:bCs/>
                <w:color w:val="000000"/>
              </w:rPr>
              <w:t>/(</w:t>
            </w:r>
            <w:proofErr w:type="gramEnd"/>
            <w:r>
              <w:rPr>
                <w:rFonts w:hint="eastAsia"/>
                <w:bCs/>
                <w:color w:val="000000"/>
              </w:rPr>
              <w:t>x0 + 5.0522)</w:t>
            </w:r>
          </w:p>
        </w:tc>
      </w:tr>
      <w:tr w:rsidR="00B44408" w14:paraId="310A0CB9"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0FC3B254" w14:textId="77777777" w:rsidR="00B44408" w:rsidRDefault="00B44408">
            <w:pPr>
              <w:spacing w:line="360" w:lineRule="auto"/>
              <w:ind w:firstLineChars="0" w:firstLine="0"/>
              <w:jc w:val="left"/>
              <w:rPr>
                <w:bCs w:val="0"/>
                <w:color w:val="000000"/>
              </w:rPr>
            </w:pPr>
          </w:p>
        </w:tc>
        <w:tc>
          <w:tcPr>
            <w:tcW w:w="1417" w:type="dxa"/>
            <w:shd w:val="clear" w:color="auto" w:fill="FFFFFF"/>
          </w:tcPr>
          <w:p w14:paraId="619CF2F1"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Power-law</w:t>
            </w:r>
          </w:p>
        </w:tc>
        <w:tc>
          <w:tcPr>
            <w:tcW w:w="2977" w:type="dxa"/>
            <w:shd w:val="clear" w:color="auto" w:fill="FFFFFF"/>
          </w:tcPr>
          <w:p w14:paraId="5D20EAC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x0**2*(2.9978 - 2*x0) - x0 + 1.0053</w:t>
            </w:r>
          </w:p>
        </w:tc>
        <w:tc>
          <w:tcPr>
            <w:tcW w:w="2977" w:type="dxa"/>
            <w:shd w:val="clear" w:color="auto" w:fill="FFFFFF"/>
          </w:tcPr>
          <w:p w14:paraId="52DADAD5"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x0*x1</w:t>
            </w:r>
            <w:proofErr w:type="gramStart"/>
            <w:r>
              <w:rPr>
                <w:rFonts w:hint="eastAsia"/>
                <w:bCs/>
                <w:color w:val="000000"/>
              </w:rPr>
              <w:t>/(</w:t>
            </w:r>
            <w:proofErr w:type="gramEnd"/>
            <w:r>
              <w:rPr>
                <w:rFonts w:hint="eastAsia"/>
                <w:bCs/>
                <w:color w:val="000000"/>
              </w:rPr>
              <w:t>0.8971*x0 + 0.1029*x1 + 5.0283)</w:t>
            </w:r>
          </w:p>
        </w:tc>
      </w:tr>
      <w:tr w:rsidR="00B44408" w14:paraId="7FD7F5FE"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shd w:val="clear" w:color="auto" w:fill="FFFFFF"/>
          </w:tcPr>
          <w:p w14:paraId="6996EBE6" w14:textId="77777777" w:rsidR="00B44408" w:rsidRDefault="00B44408">
            <w:pPr>
              <w:spacing w:line="360" w:lineRule="auto"/>
              <w:ind w:firstLineChars="0" w:firstLine="0"/>
              <w:jc w:val="left"/>
              <w:rPr>
                <w:bCs w:val="0"/>
                <w:color w:val="000000"/>
              </w:rPr>
            </w:pPr>
          </w:p>
        </w:tc>
        <w:tc>
          <w:tcPr>
            <w:tcW w:w="1417" w:type="dxa"/>
            <w:shd w:val="clear" w:color="auto" w:fill="FFFFFF"/>
          </w:tcPr>
          <w:p w14:paraId="5DE4B676"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Small-world</w:t>
            </w:r>
          </w:p>
        </w:tc>
        <w:tc>
          <w:tcPr>
            <w:tcW w:w="2977" w:type="dxa"/>
            <w:shd w:val="clear" w:color="auto" w:fill="FFFFFF"/>
          </w:tcPr>
          <w:p w14:paraId="2A38B9E4"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x0**2*(2.7 - 1.9*x0)</w:t>
            </w:r>
          </w:p>
        </w:tc>
        <w:tc>
          <w:tcPr>
            <w:tcW w:w="2977" w:type="dxa"/>
            <w:shd w:val="clear" w:color="auto" w:fill="FFFFFF"/>
          </w:tcPr>
          <w:p w14:paraId="5D401E51"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0.1234*x0*x1</w:t>
            </w:r>
          </w:p>
        </w:tc>
      </w:tr>
      <w:tr w:rsidR="00B44408" w14:paraId="3334A192" w14:textId="77777777" w:rsidTr="00B44408">
        <w:trPr>
          <w:cantSplit/>
        </w:trPr>
        <w:tc>
          <w:tcPr>
            <w:cnfStyle w:val="001000000000" w:firstRow="0" w:lastRow="0" w:firstColumn="1" w:lastColumn="0" w:oddVBand="0" w:evenVBand="0" w:oddHBand="0" w:evenHBand="0" w:firstRowFirstColumn="0" w:firstRowLastColumn="0" w:lastRowFirstColumn="0" w:lastRowLastColumn="0"/>
            <w:tcW w:w="993" w:type="dxa"/>
            <w:vMerge/>
            <w:tcBorders>
              <w:bottom w:val="single" w:sz="12" w:space="0" w:color="000000"/>
            </w:tcBorders>
            <w:shd w:val="clear" w:color="auto" w:fill="FFFFFF"/>
          </w:tcPr>
          <w:p w14:paraId="1B05190C" w14:textId="77777777" w:rsidR="00B44408" w:rsidRDefault="00B44408">
            <w:pPr>
              <w:spacing w:line="360" w:lineRule="auto"/>
              <w:ind w:firstLineChars="0" w:firstLine="0"/>
              <w:jc w:val="left"/>
              <w:rPr>
                <w:bCs w:val="0"/>
                <w:color w:val="000000"/>
              </w:rPr>
            </w:pPr>
          </w:p>
        </w:tc>
        <w:tc>
          <w:tcPr>
            <w:tcW w:w="1417" w:type="dxa"/>
            <w:tcBorders>
              <w:bottom w:val="single" w:sz="12" w:space="0" w:color="000000"/>
            </w:tcBorders>
            <w:shd w:val="clear" w:color="auto" w:fill="FFFFFF"/>
          </w:tcPr>
          <w:p w14:paraId="2D9E99EF" w14:textId="77777777" w:rsidR="00B44408" w:rsidRDefault="00000000">
            <w:pPr>
              <w:spacing w:line="360" w:lineRule="auto"/>
              <w:ind w:firstLineChars="0" w:firstLine="0"/>
              <w:jc w:val="right"/>
              <w:cnfStyle w:val="000000000000" w:firstRow="0" w:lastRow="0" w:firstColumn="0" w:lastColumn="0" w:oddVBand="0" w:evenVBand="0" w:oddHBand="0" w:evenHBand="0" w:firstRowFirstColumn="0" w:firstRowLastColumn="0" w:lastRowFirstColumn="0" w:lastRowLastColumn="0"/>
              <w:rPr>
                <w:rFonts w:ascii="Cambria Math" w:hAnsi="Cambria Math"/>
                <w:color w:val="000000"/>
                <w:oMath/>
              </w:rPr>
            </w:pPr>
            <w:r>
              <w:rPr>
                <w:rFonts w:hAnsi="Cambria Math" w:hint="eastAsia"/>
                <w:color w:val="000000"/>
              </w:rPr>
              <w:t>community</w:t>
            </w:r>
          </w:p>
        </w:tc>
        <w:tc>
          <w:tcPr>
            <w:tcW w:w="2977" w:type="dxa"/>
            <w:tcBorders>
              <w:bottom w:val="single" w:sz="12" w:space="0" w:color="000000"/>
            </w:tcBorders>
            <w:shd w:val="clear" w:color="auto" w:fill="FFFFFF"/>
          </w:tcPr>
          <w:p w14:paraId="38841E9F"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color w:val="000000"/>
              </w:rPr>
            </w:pPr>
            <w:r>
              <w:rPr>
                <w:rFonts w:hint="eastAsia"/>
                <w:bCs/>
                <w:color w:val="000000"/>
              </w:rPr>
              <w:t>x0**2*(2.99 - 2*x0) - x0 + 1.01</w:t>
            </w:r>
          </w:p>
        </w:tc>
        <w:tc>
          <w:tcPr>
            <w:tcW w:w="2977" w:type="dxa"/>
            <w:tcBorders>
              <w:bottom w:val="single" w:sz="12" w:space="0" w:color="000000"/>
            </w:tcBorders>
            <w:shd w:val="clear" w:color="auto" w:fill="FFFFFF"/>
          </w:tcPr>
          <w:p w14:paraId="3F978776" w14:textId="77777777" w:rsidR="00B44408" w:rsidRDefault="00000000">
            <w:pPr>
              <w:spacing w:line="360" w:lineRule="auto"/>
              <w:ind w:firstLine="480"/>
              <w:jc w:val="right"/>
              <w:cnfStyle w:val="000000000000" w:firstRow="0" w:lastRow="0" w:firstColumn="0" w:lastColumn="0" w:oddVBand="0" w:evenVBand="0" w:oddHBand="0" w:evenHBand="0" w:firstRowFirstColumn="0" w:firstRowLastColumn="0" w:lastRowFirstColumn="0" w:lastRowLastColumn="0"/>
              <w:rPr>
                <w:bCs/>
                <w:color w:val="000000"/>
              </w:rPr>
            </w:pPr>
            <w:r>
              <w:rPr>
                <w:rFonts w:hint="eastAsia"/>
                <w:bCs/>
                <w:color w:val="000000"/>
              </w:rPr>
              <w:t xml:space="preserve"> x0*x1</w:t>
            </w:r>
            <w:proofErr w:type="gramStart"/>
            <w:r>
              <w:rPr>
                <w:rFonts w:hint="eastAsia"/>
                <w:bCs/>
                <w:color w:val="000000"/>
              </w:rPr>
              <w:t>/(</w:t>
            </w:r>
            <w:proofErr w:type="gramEnd"/>
            <w:r>
              <w:rPr>
                <w:rFonts w:hint="eastAsia"/>
                <w:bCs/>
                <w:color w:val="000000"/>
              </w:rPr>
              <w:t>0.9021*x0 + 0.0979*x1 + 5.0429)</w:t>
            </w:r>
          </w:p>
        </w:tc>
      </w:tr>
    </w:tbl>
    <w:p w14:paraId="05272081" w14:textId="77777777" w:rsidR="00B44408" w:rsidRDefault="00000000">
      <w:pPr>
        <w:spacing w:line="360" w:lineRule="auto"/>
        <w:ind w:firstLine="480"/>
        <w:jc w:val="center"/>
      </w:pPr>
      <w:r>
        <w:rPr>
          <w:noProof/>
        </w:rPr>
        <w:lastRenderedPageBreak/>
        <w:drawing>
          <wp:inline distT="0" distB="0" distL="114300" distR="114300" wp14:anchorId="018787AB" wp14:editId="476C530F">
            <wp:extent cx="4584065" cy="2755265"/>
            <wp:effectExtent l="0" t="0" r="6985" b="698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63"/>
                    <a:stretch>
                      <a:fillRect/>
                    </a:stretch>
                  </pic:blipFill>
                  <pic:spPr>
                    <a:xfrm>
                      <a:off x="0" y="0"/>
                      <a:ext cx="4584065" cy="2755265"/>
                    </a:xfrm>
                    <a:prstGeom prst="rect">
                      <a:avLst/>
                    </a:prstGeom>
                    <a:noFill/>
                    <a:ln>
                      <a:noFill/>
                    </a:ln>
                  </pic:spPr>
                </pic:pic>
              </a:graphicData>
            </a:graphic>
          </wp:inline>
        </w:drawing>
      </w:r>
    </w:p>
    <w:p w14:paraId="4916ACC2" w14:textId="77777777" w:rsidR="00B44408" w:rsidRDefault="00000000">
      <w:pPr>
        <w:spacing w:line="360" w:lineRule="auto"/>
        <w:ind w:firstLine="480"/>
        <w:jc w:val="center"/>
        <w:rPr>
          <w:rFonts w:eastAsia="黑体" w:hAnsi="黑体" w:cs="Times New Roman"/>
          <w:color w:val="000000"/>
        </w:rPr>
      </w:pPr>
      <w:r>
        <w:rPr>
          <w:rFonts w:eastAsia="黑体" w:hAnsi="黑体" w:cs="Times New Roman" w:hint="eastAsia"/>
          <w:color w:val="000000"/>
        </w:rPr>
        <w:t>图</w:t>
      </w:r>
      <w:r>
        <w:rPr>
          <w:rFonts w:eastAsia="黑体" w:hAnsi="黑体" w:cs="Times New Roman" w:hint="eastAsia"/>
          <w:color w:val="000000"/>
        </w:rPr>
        <w:t>4.</w:t>
      </w:r>
      <w:r>
        <w:rPr>
          <w:rFonts w:eastAsia="黑体" w:hAnsi="黑体" w:cs="Times New Roman"/>
          <w:color w:val="000000"/>
        </w:rPr>
        <w:t>28</w:t>
      </w:r>
      <w:r>
        <w:rPr>
          <w:rFonts w:eastAsia="黑体" w:hAnsi="黑体" w:cs="Times New Roman" w:hint="eastAsia"/>
          <w:color w:val="000000"/>
        </w:rPr>
        <w:t xml:space="preserve"> </w:t>
      </w:r>
      <w:r>
        <w:rPr>
          <w:rFonts w:ascii="黑体" w:eastAsia="黑体" w:hAnsi="黑体" w:cs="黑体" w:hint="eastAsia"/>
          <w:szCs w:val="24"/>
        </w:rPr>
        <w:t>由200个节点组成的不同拓扑结构发现</w:t>
      </w:r>
      <w:r>
        <w:rPr>
          <w:rFonts w:eastAsia="黑体" w:hAnsi="黑体" w:cs="Times New Roman" w:hint="eastAsia"/>
          <w:color w:val="000000"/>
        </w:rPr>
        <w:t>的方程动力学状态误差图</w:t>
      </w:r>
    </w:p>
    <w:p w14:paraId="05EE7BA7" w14:textId="77777777" w:rsidR="00B44408" w:rsidRDefault="00000000" w:rsidP="00E907E2">
      <w:pPr>
        <w:pStyle w:val="4"/>
      </w:pPr>
      <w:r>
        <w:rPr>
          <w:rFonts w:hint="eastAsia"/>
        </w:rPr>
        <w:t>4.4.</w:t>
      </w:r>
      <w:r>
        <w:t xml:space="preserve">5.1 </w:t>
      </w:r>
      <w:r>
        <w:rPr>
          <w:rFonts w:hint="eastAsia"/>
        </w:rPr>
        <w:t>网络拓扑因素影响分析结论</w:t>
      </w:r>
    </w:p>
    <w:p w14:paraId="290A5BBC" w14:textId="77777777" w:rsidR="00B44408" w:rsidRDefault="00000000">
      <w:pPr>
        <w:ind w:firstLine="480"/>
      </w:pPr>
      <w:r>
        <w:rPr>
          <w:rFonts w:hint="eastAsia"/>
        </w:rPr>
        <w:t>实验结果表明，尽管这些网络拓扑在结构上存在显著差异，从规则的网格结构到具有高度聚类特性的社区结构，但它们对于神经网络学习到的动力学结果的影响相对较小。无论是在密集连接的网格网络中，还是在遵循幂律分布的网络中，神经网络都能够有效地学习并模拟节点的自动力学和交互动力学行为，从而发现相对准确的动力学方程。</w:t>
      </w:r>
    </w:p>
    <w:p w14:paraId="0D6DF944" w14:textId="77777777" w:rsidR="00B44408" w:rsidRDefault="00000000">
      <w:pPr>
        <w:ind w:firstLine="480"/>
      </w:pPr>
      <w:r>
        <w:rPr>
          <w:rFonts w:hint="eastAsia"/>
        </w:rPr>
        <w:t>即使网络结构复杂多变，如小世界网络中的短路径长度和高聚类系数，或是社区结构网络中的模块化特征，神经网络依然能够捕捉到关键的动力学信息，并基于这些信息发现系统的动力学规律。这种适应性可能来源于神经网络在学习过程中对不同结构特性的自动编码和表征能力，使其能够从各种网络结构中提取有效的动力学特征。</w:t>
      </w:r>
    </w:p>
    <w:p w14:paraId="4F00617F" w14:textId="77777777" w:rsidR="00B44408" w:rsidRDefault="00000000" w:rsidP="00E907E2">
      <w:pPr>
        <w:pStyle w:val="2"/>
      </w:pPr>
      <w:bookmarkStart w:id="673" w:name="_Toc165911714"/>
      <w:r>
        <w:rPr>
          <w:rFonts w:hint="eastAsia"/>
        </w:rPr>
        <w:t>4.</w:t>
      </w:r>
      <w:r>
        <w:t xml:space="preserve">6  </w:t>
      </w:r>
      <w:r>
        <w:rPr>
          <w:rFonts w:hint="eastAsia"/>
        </w:rPr>
        <w:t>本章小结</w:t>
      </w:r>
      <w:bookmarkEnd w:id="673"/>
    </w:p>
    <w:p w14:paraId="5CA91D07" w14:textId="77777777" w:rsidR="00B44408" w:rsidRDefault="00000000">
      <w:pPr>
        <w:spacing w:line="360" w:lineRule="auto"/>
        <w:ind w:firstLineChars="0" w:firstLine="480"/>
      </w:pPr>
      <w:r>
        <w:rPr>
          <w:rFonts w:ascii="Segoe UI" w:hAnsi="Segoe UI" w:cs="Segoe UI"/>
          <w:color w:val="0D0D0D"/>
          <w:shd w:val="clear" w:color="auto" w:fill="FFFFFF"/>
        </w:rPr>
        <w:t>在</w:t>
      </w:r>
      <w:r>
        <w:rPr>
          <w:rFonts w:ascii="Segoe UI" w:hAnsi="Segoe UI" w:cs="Segoe UI" w:hint="eastAsia"/>
          <w:color w:val="0D0D0D"/>
          <w:shd w:val="clear" w:color="auto" w:fill="FFFFFF"/>
        </w:rPr>
        <w:t>第三章的</w:t>
      </w:r>
      <w:r>
        <w:rPr>
          <w:rFonts w:ascii="Segoe UI" w:hAnsi="Segoe UI" w:cs="Segoe UI"/>
          <w:color w:val="0D0D0D"/>
          <w:shd w:val="clear" w:color="auto" w:fill="FFFFFF"/>
        </w:rPr>
        <w:t>基础上，</w:t>
      </w:r>
      <w:r>
        <w:rPr>
          <w:rFonts w:ascii="Segoe UI" w:hAnsi="Segoe UI" w:cs="Segoe UI" w:hint="eastAsia"/>
          <w:color w:val="0D0D0D"/>
          <w:shd w:val="clear" w:color="auto" w:fill="FFFFFF"/>
        </w:rPr>
        <w:t>本文</w:t>
      </w:r>
      <w:r>
        <w:rPr>
          <w:rFonts w:ascii="Segoe UI" w:hAnsi="Segoe UI" w:cs="Segoe UI"/>
          <w:color w:val="0D0D0D"/>
          <w:shd w:val="clear" w:color="auto" w:fill="FFFFFF"/>
        </w:rPr>
        <w:t>的研究进一步深化，从跨环境学习的方法拓展到了复杂网络动力学发现的可靠性分析。认识到任何学习方法的有效性不仅取决于其算法设计，也受到数据本身特性的深刻影响，</w:t>
      </w:r>
      <w:r>
        <w:rPr>
          <w:rFonts w:ascii="Segoe UI" w:hAnsi="Segoe UI" w:cs="Segoe UI" w:hint="eastAsia"/>
          <w:color w:val="0D0D0D"/>
          <w:shd w:val="clear" w:color="auto" w:fill="FFFFFF"/>
        </w:rPr>
        <w:t>本章</w:t>
      </w:r>
      <w:r>
        <w:rPr>
          <w:rFonts w:ascii="Segoe UI" w:hAnsi="Segoe UI" w:cs="Segoe UI"/>
          <w:color w:val="0D0D0D"/>
          <w:shd w:val="clear" w:color="auto" w:fill="FFFFFF"/>
        </w:rPr>
        <w:t>着手研究了多种数据相关因素及复杂网络固有属性因素对学习结果的影响。这包括数据采样的时间范围、采样方法、初始状态分布，以及节点数量和网络拓扑结构等。通过详细的分析，</w:t>
      </w:r>
      <w:r>
        <w:rPr>
          <w:rFonts w:ascii="Segoe UI" w:hAnsi="Segoe UI" w:cs="Segoe UI" w:hint="eastAsia"/>
          <w:color w:val="0D0D0D"/>
          <w:shd w:val="clear" w:color="auto" w:fill="FFFFFF"/>
        </w:rPr>
        <w:t>本章</w:t>
      </w:r>
      <w:r>
        <w:rPr>
          <w:rFonts w:ascii="Segoe UI" w:hAnsi="Segoe UI" w:cs="Segoe UI"/>
          <w:color w:val="0D0D0D"/>
          <w:shd w:val="clear" w:color="auto" w:fill="FFFFFF"/>
        </w:rPr>
        <w:lastRenderedPageBreak/>
        <w:t>不仅揭示了这些因素对复杂系统动力学发现可靠性的具体影响，还强调了在进行跨环境学习时，对这些因素的考虑是不可或缺的。</w:t>
      </w:r>
      <w:r>
        <w:rPr>
          <w:rFonts w:hint="eastAsia"/>
        </w:rPr>
        <w:t>通过对这些变量进行细致的比较和分析，本章旨在揭示它们如何单独以及共同影响动力学行为的准确识别和预测，进而为复杂网络的研究和应用提供更为深刻的见解。</w:t>
      </w:r>
    </w:p>
    <w:p w14:paraId="5ECB71DA" w14:textId="77777777" w:rsidR="00B44408" w:rsidRDefault="00000000">
      <w:pPr>
        <w:spacing w:line="360" w:lineRule="auto"/>
        <w:ind w:firstLineChars="0" w:firstLine="480"/>
      </w:pPr>
      <w:r>
        <w:rPr>
          <w:rFonts w:hint="eastAsia"/>
        </w:rPr>
        <w:t>时间区间作为实验的首要考量，本章实验结果表明，选择网络中节点状态变化较大的时间区间作为输入数据有助于神经网络对节点的自动力学和交互动力学进行学习，进而发现更为准确的动力学方程。接着，采样方法的选择也被证明对于动力学行为的准确捕捉有着显著的影响。通过比较全采样、随机采样和均匀采样等不同方法，相比较于全采样需要更多的输入数据，随机采样在不同的实验中的表现可能不是很稳定，尤其是对于自动力学和交互动力学中有一项相对特殊</w:t>
      </w:r>
      <w:r>
        <w:rPr>
          <w:rFonts w:hint="eastAsia"/>
        </w:rPr>
        <w:t>(</w:t>
      </w:r>
      <w:r>
        <w:rPr>
          <w:rFonts w:hint="eastAsia"/>
        </w:rPr>
        <w:t>如热扩散动力学的自动力学方程为</w:t>
      </w:r>
      <w:r>
        <w:rPr>
          <w:rFonts w:hint="eastAsia"/>
        </w:rPr>
        <w:t>0</w:t>
      </w:r>
      <w:r>
        <w:rPr>
          <w:rFonts w:hint="eastAsia"/>
        </w:rPr>
        <w:t>时</w:t>
      </w:r>
      <w:r>
        <w:rPr>
          <w:rFonts w:hint="eastAsia"/>
        </w:rPr>
        <w:t>)</w:t>
      </w:r>
      <w:r>
        <w:rPr>
          <w:rFonts w:hint="eastAsia"/>
        </w:rPr>
        <w:t>，得到的结果可能不是很准确。</w:t>
      </w:r>
    </w:p>
    <w:p w14:paraId="3DDBB002" w14:textId="77777777" w:rsidR="00B44408" w:rsidRDefault="00000000">
      <w:pPr>
        <w:spacing w:line="360" w:lineRule="auto"/>
        <w:ind w:firstLineChars="0" w:firstLine="480"/>
      </w:pPr>
      <w:r>
        <w:rPr>
          <w:rFonts w:hint="eastAsia"/>
        </w:rPr>
        <w:t>此外，实验着重考察了初始状态分布对动力学发现的影响。不同的初始状态分布可以引导系统沿着不同的轨迹演化，从而影响到动力学模式的发现，不同初始分布对于动力学发现的影响可能相对较小，如均匀分布能让模型学习到节点在一定数值区间内相对多的状态，但是也没有表现出较大幅度领先的效果。</w:t>
      </w:r>
    </w:p>
    <w:p w14:paraId="2FFC0136" w14:textId="77777777" w:rsidR="00B44408" w:rsidRDefault="00000000">
      <w:pPr>
        <w:spacing w:line="360" w:lineRule="auto"/>
        <w:ind w:firstLineChars="0" w:firstLine="480"/>
      </w:pPr>
      <w:r>
        <w:rPr>
          <w:rFonts w:hint="eastAsia"/>
        </w:rPr>
        <w:t>节点数量和网络拓扑结构作为复杂网络固有的属性，直接影响网络的结构特性和系统的整体行为。节点数量的不同不仅影响网络的规模，还可能改变网络动力学的基本性质。节点数的增多不仅会使得训练时间显著增加，而且相对而言学到的动力学结果误差会更大（如</w:t>
      </w:r>
      <w:r>
        <w:rPr>
          <w:rFonts w:hint="eastAsia"/>
        </w:rPr>
        <w:t>3600</w:t>
      </w:r>
      <w:r>
        <w:rPr>
          <w:rFonts w:hint="eastAsia"/>
        </w:rPr>
        <w:t>个节点和</w:t>
      </w:r>
      <w:r>
        <w:rPr>
          <w:rFonts w:hint="eastAsia"/>
        </w:rPr>
        <w:t>200</w:t>
      </w:r>
      <w:r>
        <w:rPr>
          <w:rFonts w:hint="eastAsia"/>
        </w:rPr>
        <w:t>个节点的对比）。同时网络的拓扑结构，如是否形成小世界网络、随机网络或是具有幂律分布的网络，决定了信息在网络中的传播方式，实验结果显示不同网络拓扑对于学习到的动力学结果影响较小。</w:t>
      </w:r>
    </w:p>
    <w:p w14:paraId="71C74F34" w14:textId="77777777" w:rsidR="00B44408" w:rsidRDefault="00000000">
      <w:pPr>
        <w:spacing w:line="360" w:lineRule="auto"/>
        <w:ind w:firstLineChars="0" w:firstLine="480"/>
      </w:pPr>
      <w:r>
        <w:rPr>
          <w:rFonts w:hint="eastAsia"/>
        </w:rPr>
        <w:t>通过对上述五项元素的系统比较和分析，本研究不仅深化了现阶段对影响复杂网络动力学行为识别和预测的因素的理解，而且为进一步优化复杂网络模型提供了宝贵的数据支持和理论基础。这项工作的意义在于，它为未来的研究人员指明了研究复杂网络时需要注意的关键变量，为复杂网络的建模、分析和应用提供了新的视角和方法论。</w:t>
      </w:r>
    </w:p>
    <w:p w14:paraId="06366EE3" w14:textId="77777777" w:rsidR="00B44408" w:rsidRDefault="00000000">
      <w:pPr>
        <w:pStyle w:val="1"/>
        <w:spacing w:line="360" w:lineRule="auto"/>
      </w:pPr>
      <w:bookmarkStart w:id="674" w:name="_Toc165911715"/>
      <w:r>
        <w:rPr>
          <w:rFonts w:hint="eastAsia"/>
        </w:rPr>
        <w:lastRenderedPageBreak/>
        <w:t>第</w:t>
      </w:r>
      <w:r>
        <w:rPr>
          <w:rFonts w:hint="eastAsia"/>
        </w:rPr>
        <w:t>5</w:t>
      </w:r>
      <w:r>
        <w:rPr>
          <w:rFonts w:hint="eastAsia"/>
        </w:rPr>
        <w:t>章</w:t>
      </w:r>
      <w:r>
        <w:rPr>
          <w:rFonts w:hint="eastAsia"/>
        </w:rPr>
        <w:t xml:space="preserve"> </w:t>
      </w:r>
      <w:r>
        <w:rPr>
          <w:rFonts w:hint="eastAsia"/>
        </w:rPr>
        <w:t>总结与展望</w:t>
      </w:r>
      <w:bookmarkEnd w:id="674"/>
    </w:p>
    <w:p w14:paraId="7148AAA4" w14:textId="77777777" w:rsidR="00B44408" w:rsidRDefault="00000000" w:rsidP="00E907E2">
      <w:pPr>
        <w:pStyle w:val="2"/>
      </w:pPr>
      <w:bookmarkStart w:id="675" w:name="_Toc165911716"/>
      <w:r>
        <w:t xml:space="preserve">5.1  </w:t>
      </w:r>
      <w:r>
        <w:rPr>
          <w:rFonts w:hint="eastAsia"/>
        </w:rPr>
        <w:t>工作总结</w:t>
      </w:r>
      <w:bookmarkEnd w:id="675"/>
    </w:p>
    <w:p w14:paraId="0BC74DEB" w14:textId="77777777" w:rsidR="00B44408" w:rsidRDefault="00000000">
      <w:pPr>
        <w:spacing w:line="360" w:lineRule="auto"/>
        <w:ind w:firstLine="480"/>
      </w:pPr>
      <w:r>
        <w:rPr>
          <w:rFonts w:hint="eastAsia"/>
        </w:rPr>
        <w:t>在当前的科技研究领域，复杂系统的跨环境学习逐渐成为了一个热点话题，尤其是在理解和预测复杂网络动力学行为方面。这一领域的探索不仅有助于人类更好地理解系统之间的相互作用和演化规律，而且对于科学研究和工业应用都具有重要的实际意义。本文的主要工作包括提出的跨环境学习方法、方法的优势和贡献，以及对复杂网络动力学发现结果影响因素的分析。</w:t>
      </w:r>
    </w:p>
    <w:p w14:paraId="7804D8E7" w14:textId="77777777" w:rsidR="00B44408" w:rsidRDefault="00000000">
      <w:pPr>
        <w:spacing w:line="360" w:lineRule="auto"/>
        <w:ind w:firstLine="480"/>
      </w:pPr>
      <w:r>
        <w:rPr>
          <w:rFonts w:ascii="微软雅黑" w:eastAsia="微软雅黑" w:hAnsi="微软雅黑" w:cs="微软雅黑" w:hint="eastAsia"/>
          <w:color w:val="0D0D0D"/>
          <w:szCs w:val="24"/>
          <w:shd w:val="clear" w:color="auto" w:fill="FFFFFF"/>
        </w:rPr>
        <w:t>首</w:t>
      </w:r>
      <w:r>
        <w:rPr>
          <w:rFonts w:ascii="Segoe UI" w:eastAsia="Segoe UI" w:hAnsi="Segoe UI" w:cs="Segoe UI"/>
          <w:color w:val="0D0D0D"/>
          <w:szCs w:val="24"/>
          <w:shd w:val="clear" w:color="auto" w:fill="FFFFFF"/>
        </w:rPr>
        <w:t>先，本文提出了一种新的跨环境学习方法，旨在提高复杂系统预测的准确性和适应性。传统的学习模型在面对不同环境下的复杂系统时常常表现出局限性，而本文方法引入了领域对抗网络和神经常微分过程相结合的思想，</w:t>
      </w:r>
      <w:r>
        <w:rPr>
          <w:rFonts w:hint="eastAsia"/>
        </w:rPr>
        <w:t>这种模型结构能够有效地从一个环境中学习到的知识迁移到另一个环境，即便这两个环境在参数或条件上有显著差异。更重要的是，与现有的模型相比，本文提出的方法在保持跨环境学习能力的同时，提高了对复杂系统未来状态的预测准确度。</w:t>
      </w:r>
    </w:p>
    <w:p w14:paraId="6D022062" w14:textId="77777777" w:rsidR="00B44408" w:rsidRDefault="00000000">
      <w:pPr>
        <w:spacing w:line="360" w:lineRule="auto"/>
        <w:ind w:firstLine="480"/>
      </w:pPr>
      <w:r>
        <w:rPr>
          <w:rFonts w:ascii="微软雅黑" w:eastAsia="微软雅黑" w:hAnsi="微软雅黑" w:cs="微软雅黑" w:hint="eastAsia"/>
          <w:color w:val="0D0D0D"/>
          <w:szCs w:val="24"/>
          <w:shd w:val="clear" w:color="auto" w:fill="FFFFFF"/>
        </w:rPr>
        <w:t>其</w:t>
      </w:r>
      <w:r>
        <w:rPr>
          <w:rFonts w:ascii="Segoe UI" w:eastAsia="Segoe UI" w:hAnsi="Segoe UI" w:cs="Segoe UI"/>
          <w:color w:val="0D0D0D"/>
          <w:szCs w:val="24"/>
          <w:shd w:val="clear" w:color="auto" w:fill="FFFFFF"/>
        </w:rPr>
        <w:t>次，本文对影响复杂网络动力学发现结果的多种因素进行了深入探讨和分析。从数据采样时间范围、采样方法、初始状态分布到节点数量和网络拓扑结构等多个方面进行了细致的分析。研究发现，这些因素对动力学发现结果的影响程度各不相同，其中一些因素对预测结果的影响更为显著。例如，输入数据的时间区间往往决定了数据的前后数值变化情况，进而影响了预测结果的准确性。</w:t>
      </w:r>
      <w:r>
        <w:rPr>
          <w:rFonts w:ascii="Segoe UI" w:eastAsia="宋体" w:hAnsi="Segoe UI" w:cs="Segoe UI" w:hint="eastAsia"/>
          <w:color w:val="0D0D0D"/>
          <w:szCs w:val="24"/>
          <w:shd w:val="clear" w:color="auto" w:fill="FFFFFF"/>
        </w:rPr>
        <w:t>而采样方法的不同，即输入数据的不同对于最后预测结果的影响相对较小，不过随机采样仍体现了其不确定性，多次随机采样得到的结果也会有一定程度的不同。这些发现对于</w:t>
      </w:r>
      <w:r>
        <w:rPr>
          <w:rFonts w:ascii="Segoe UI" w:eastAsia="Segoe UI" w:hAnsi="Segoe UI" w:cs="Segoe UI"/>
          <w:color w:val="0D0D0D"/>
          <w:szCs w:val="24"/>
          <w:shd w:val="clear" w:color="auto" w:fill="FFFFFF"/>
        </w:rPr>
        <w:t>这些发现为进一步优化学习模型和提高预测准确度提供了重要的指导和参考。</w:t>
      </w:r>
    </w:p>
    <w:p w14:paraId="05A14338" w14:textId="77777777" w:rsidR="00B44408" w:rsidRDefault="00000000">
      <w:pPr>
        <w:spacing w:line="360" w:lineRule="auto"/>
        <w:ind w:firstLine="480"/>
      </w:pPr>
      <w:r>
        <w:rPr>
          <w:rFonts w:hint="eastAsia"/>
        </w:rPr>
        <w:t>本文的研究成果对复杂系统的学习和预测具有重要的理论和实际意义。首先，本文提出的跨环境学习方法为复杂系统的研究提供了新的视角和工具，特别是在处理跨环境数据时的高准确度预测。其次，对影响因素的深入分析不仅揭示了不同因素的重要性，而且为复杂网络的研究和应用提供了实用的建议和指导。此外，本文的研究还为未来在该领域的研究工作奠定了坚实的基础，特别是在提高学习</w:t>
      </w:r>
      <w:r>
        <w:rPr>
          <w:rFonts w:hint="eastAsia"/>
        </w:rPr>
        <w:lastRenderedPageBreak/>
        <w:t>模型的适应性和预测能力方面。</w:t>
      </w:r>
    </w:p>
    <w:p w14:paraId="169C7950" w14:textId="77777777" w:rsidR="00B44408" w:rsidRDefault="00000000">
      <w:pPr>
        <w:spacing w:line="360" w:lineRule="auto"/>
        <w:ind w:firstLine="480"/>
      </w:pPr>
      <w:r>
        <w:rPr>
          <w:rFonts w:hint="eastAsia"/>
        </w:rPr>
        <w:t>综上所述，本文的研究成功地提出了一种新的跨环境学习方法，并通过实验与神经常微分过程</w:t>
      </w:r>
      <w:r>
        <w:rPr>
          <w:rFonts w:hint="eastAsia"/>
        </w:rPr>
        <w:t>(</w:t>
      </w:r>
      <w:r>
        <w:t>NDP)</w:t>
      </w:r>
      <w:r>
        <w:rPr>
          <w:rFonts w:hint="eastAsia"/>
        </w:rPr>
        <w:t>、跨动力系统学习</w:t>
      </w:r>
      <w:r>
        <w:rPr>
          <w:rFonts w:hint="eastAsia"/>
        </w:rPr>
        <w:t>(L</w:t>
      </w:r>
      <w:r>
        <w:t>EADS)</w:t>
      </w:r>
      <w:r>
        <w:rPr>
          <w:rFonts w:hint="eastAsia"/>
        </w:rPr>
        <w:t>等四种模型，针对描述捕食者与被捕食者关系的</w:t>
      </w:r>
      <w:r>
        <w:rPr>
          <w:rFonts w:hint="eastAsia"/>
        </w:rPr>
        <w:t>LV</w:t>
      </w:r>
      <w:r>
        <w:rPr>
          <w:rFonts w:hint="eastAsia"/>
        </w:rPr>
        <w:t>模型上进行了实验，实验结果表明，通过本文的方法，可以在不同环境之间有效地迁移和应用学习到的知识，提高对复杂系统未来状态的预测准确度。在这之后本文详细分析了多种影响复杂网络动力学发现结果的因素。同时为相关领域研究者指出了研究复杂网络时需要注意的关键变量，可以为其开发动力学方程发现模型与方法时提供参考。</w:t>
      </w:r>
    </w:p>
    <w:p w14:paraId="0BE6ADDC" w14:textId="77777777" w:rsidR="00B44408" w:rsidRDefault="00000000" w:rsidP="00E907E2">
      <w:pPr>
        <w:pStyle w:val="2"/>
      </w:pPr>
      <w:bookmarkStart w:id="676" w:name="_Toc165911717"/>
      <w:r>
        <w:rPr>
          <w:rFonts w:hint="eastAsia"/>
        </w:rPr>
        <w:t>5</w:t>
      </w:r>
      <w:r>
        <w:t xml:space="preserve">.2  </w:t>
      </w:r>
      <w:r>
        <w:rPr>
          <w:rFonts w:hint="eastAsia"/>
        </w:rPr>
        <w:t>工作展望</w:t>
      </w:r>
      <w:bookmarkEnd w:id="676"/>
    </w:p>
    <w:p w14:paraId="2BA88273" w14:textId="77777777" w:rsidR="00B44408" w:rsidRDefault="00000000">
      <w:pPr>
        <w:spacing w:line="360" w:lineRule="auto"/>
        <w:ind w:firstLine="480"/>
      </w:pPr>
      <w:r>
        <w:rPr>
          <w:rFonts w:hint="eastAsia"/>
        </w:rPr>
        <w:t>本文提出了一种在复杂系统上跨环境学习的方法，可以更好的对不同环境的复杂系统上动力学状态进行预测，同时分析了在更复杂情况下，不同因素对于复杂网络上动力学发现的影响，未来还将在以下几个方面进行研究：</w:t>
      </w:r>
    </w:p>
    <w:p w14:paraId="7AA15216" w14:textId="77777777" w:rsidR="00B44408" w:rsidRDefault="00000000">
      <w:pPr>
        <w:spacing w:line="360" w:lineRule="auto"/>
        <w:ind w:firstLine="480"/>
      </w:pPr>
      <w:r>
        <w:rPr>
          <w:rFonts w:hint="eastAsia"/>
        </w:rPr>
        <w:t>领域自适应和领域对抗网络这类迁移学习的思想很适合处理跨环境学习的问题，该问题仍然是复杂网络领域内的重要研究方向，如天气预报、洋流预测都是复杂网络领域仍需解决的问题，下一阶段将尝试引入超网络等方法提升模型跨环境学习的能力。</w:t>
      </w:r>
    </w:p>
    <w:p w14:paraId="19D70DCE" w14:textId="77777777" w:rsidR="00B44408" w:rsidRDefault="00000000">
      <w:pPr>
        <w:spacing w:line="360" w:lineRule="auto"/>
        <w:ind w:firstLine="480"/>
      </w:pPr>
      <w:r>
        <w:rPr>
          <w:rFonts w:hint="eastAsia"/>
        </w:rPr>
        <w:t>在跨环境学习领域，怎样有效学习不同环境中内在的共性和差异是关键，在未来可以考虑引入不确定性以增强模型的泛化能力。现阶段，有效地建模反事实物理系统和集成系统控制以支持决策制定方面仍然存在挑战。从这一方面也可以扩展到高维度的网络动力学模型，该方向会是接下来的重要研究课题。</w:t>
      </w:r>
    </w:p>
    <w:p w14:paraId="6A395C65" w14:textId="77777777" w:rsidR="00B44408" w:rsidRDefault="00000000">
      <w:pPr>
        <w:spacing w:line="360" w:lineRule="auto"/>
        <w:ind w:firstLine="480"/>
      </w:pPr>
      <w:r>
        <w:rPr>
          <w:rFonts w:hint="eastAsia"/>
        </w:rPr>
        <w:t>现实世界中的动力学的还有许多没有被发现，尤其是更为复杂的动力学，在发现这些方程时往往需要选择合适的观测数据，才能得到更贴近真实值的结果，未来将针对更多影响因素，如观测时间间隔等，同时结合本文提到的因素，进行数量更大，覆盖范围更广的实验，以期得到更加全面的结果，如针对采样方法，对于现实世界中观测到到的数据，其中可能存在一定的噪音，选择合适的采样方法对数据进行处理可以降低噪音对于结果的影响，在实际应用领域，如道路流量预测，天气预报等场景中可以获得对未来更准确的预测，同时针对更多的结果进行分析可能得到一些现在还没有发现的结论。</w:t>
      </w:r>
      <w:r>
        <w:br w:type="page"/>
      </w:r>
    </w:p>
    <w:p w14:paraId="359A7040" w14:textId="77777777" w:rsidR="00B44408" w:rsidRDefault="00000000">
      <w:pPr>
        <w:pStyle w:val="1"/>
        <w:spacing w:line="360" w:lineRule="auto"/>
      </w:pPr>
      <w:bookmarkStart w:id="677" w:name="_Toc165911718"/>
      <w:r>
        <w:rPr>
          <w:rFonts w:hint="eastAsia"/>
        </w:rPr>
        <w:lastRenderedPageBreak/>
        <w:t>参考文献</w:t>
      </w:r>
      <w:bookmarkEnd w:id="677"/>
    </w:p>
    <w:p w14:paraId="00D10DC3" w14:textId="77777777" w:rsidR="00B44408" w:rsidRDefault="00000000">
      <w:pPr>
        <w:pStyle w:val="af4"/>
        <w:numPr>
          <w:ilvl w:val="0"/>
          <w:numId w:val="2"/>
        </w:numPr>
        <w:spacing w:line="360" w:lineRule="auto"/>
        <w:ind w:firstLineChars="0"/>
      </w:pPr>
      <w:bookmarkStart w:id="678" w:name="_Ref135004759"/>
      <w:bookmarkStart w:id="679" w:name="_Ref126958988"/>
      <w:bookmarkStart w:id="680" w:name="_Ref99360554"/>
      <w:bookmarkStart w:id="681" w:name="_Ref95496546"/>
      <w:bookmarkStart w:id="682" w:name="_Ref98145380"/>
      <w:r>
        <w:t>Auyang S Y. Foundations of complex-system theories: in economics, evolutionary biology, and statistical physics[M]. Cambridge University Press, 1998.</w:t>
      </w:r>
      <w:bookmarkEnd w:id="678"/>
    </w:p>
    <w:p w14:paraId="6F09A264" w14:textId="77777777" w:rsidR="00B44408" w:rsidRDefault="00000000">
      <w:pPr>
        <w:pStyle w:val="af4"/>
        <w:numPr>
          <w:ilvl w:val="0"/>
          <w:numId w:val="2"/>
        </w:numPr>
        <w:spacing w:line="360" w:lineRule="auto"/>
        <w:ind w:firstLineChars="0"/>
      </w:pPr>
      <w:bookmarkStart w:id="683" w:name="_Ref135004761"/>
      <w:r>
        <w:t>Appeltant L, Soriano M C, Van der Sande G, et al. Information processing using a single dynamical node as complex system[J]. Nature communications, 2011, 2(1): 468</w:t>
      </w:r>
      <w:r>
        <w:rPr>
          <w:rFonts w:hint="eastAsia"/>
        </w:rPr>
        <w:t>-473</w:t>
      </w:r>
      <w:r>
        <w:t>.</w:t>
      </w:r>
      <w:bookmarkEnd w:id="683"/>
    </w:p>
    <w:p w14:paraId="5FA7CB24" w14:textId="77777777" w:rsidR="00B44408" w:rsidRDefault="00000000">
      <w:pPr>
        <w:pStyle w:val="af4"/>
        <w:numPr>
          <w:ilvl w:val="0"/>
          <w:numId w:val="2"/>
        </w:numPr>
        <w:spacing w:line="360" w:lineRule="auto"/>
        <w:ind w:firstLineChars="0"/>
      </w:pPr>
      <w:bookmarkStart w:id="684" w:name="_Ref135004762"/>
      <w:r>
        <w:t>刘冰</w:t>
      </w:r>
      <w:r>
        <w:t>.</w:t>
      </w:r>
      <w:r>
        <w:t>拓扑可迁移的复杂网络动力学方程学习方法</w:t>
      </w:r>
      <w:r>
        <w:t>[D].</w:t>
      </w:r>
      <w:r>
        <w:t>吉林大学</w:t>
      </w:r>
      <w:r>
        <w:t>,2023.DOI:10.27162/d.cnki.gjlin.2023.004925.</w:t>
      </w:r>
      <w:bookmarkEnd w:id="684"/>
    </w:p>
    <w:p w14:paraId="43291033" w14:textId="77777777" w:rsidR="00B44408" w:rsidRDefault="00000000">
      <w:pPr>
        <w:pStyle w:val="af4"/>
        <w:numPr>
          <w:ilvl w:val="0"/>
          <w:numId w:val="2"/>
        </w:numPr>
        <w:spacing w:line="360" w:lineRule="auto"/>
        <w:ind w:firstLineChars="0"/>
      </w:pPr>
      <w:bookmarkStart w:id="685" w:name="_Ref127801041"/>
      <w:r>
        <w:t>Newman M. Networks[M]. Oxford university press, 2018.</w:t>
      </w:r>
      <w:bookmarkEnd w:id="685"/>
    </w:p>
    <w:p w14:paraId="195F527D" w14:textId="77777777" w:rsidR="00B44408" w:rsidRDefault="00000000">
      <w:pPr>
        <w:pStyle w:val="af4"/>
        <w:numPr>
          <w:ilvl w:val="0"/>
          <w:numId w:val="2"/>
        </w:numPr>
        <w:spacing w:line="360" w:lineRule="auto"/>
        <w:ind w:firstLineChars="0"/>
      </w:pPr>
      <w:bookmarkStart w:id="686" w:name="_Ref128434160"/>
      <w:r>
        <w:t>Murphy C, Laurence E, Allard A. Deep learning of contagion dynamics on complex networks[J]. Nature Communications, 2021, 12(1): 4720</w:t>
      </w:r>
      <w:r>
        <w:rPr>
          <w:rFonts w:hint="eastAsia"/>
        </w:rPr>
        <w:t>-4730</w:t>
      </w:r>
      <w:r>
        <w:t>.</w:t>
      </w:r>
      <w:bookmarkEnd w:id="686"/>
    </w:p>
    <w:p w14:paraId="78EC56B4" w14:textId="77777777" w:rsidR="00B44408" w:rsidRDefault="00000000">
      <w:pPr>
        <w:pStyle w:val="af4"/>
        <w:numPr>
          <w:ilvl w:val="0"/>
          <w:numId w:val="2"/>
        </w:numPr>
        <w:spacing w:line="360" w:lineRule="auto"/>
        <w:ind w:firstLineChars="0"/>
      </w:pPr>
      <w:bookmarkStart w:id="687" w:name="_Ref128494781"/>
      <w:r>
        <w:t>Seo S, Liu Y. Differentiable physics-informed graph networks[</w:t>
      </w:r>
      <w:r>
        <w:rPr>
          <w:rFonts w:hint="eastAsia"/>
        </w:rPr>
        <w:t>C</w:t>
      </w:r>
      <w:r>
        <w:t>]//International Conference on Learning Representations</w:t>
      </w:r>
      <w:r>
        <w:rPr>
          <w:rFonts w:hint="eastAsia"/>
        </w:rPr>
        <w:t>,</w:t>
      </w:r>
      <w:r>
        <w:t xml:space="preserve"> 2019:1-5.</w:t>
      </w:r>
      <w:bookmarkEnd w:id="687"/>
    </w:p>
    <w:p w14:paraId="1DC73AAB" w14:textId="77777777" w:rsidR="00B44408" w:rsidRDefault="00000000">
      <w:pPr>
        <w:pStyle w:val="af4"/>
        <w:numPr>
          <w:ilvl w:val="0"/>
          <w:numId w:val="2"/>
        </w:numPr>
        <w:spacing w:line="360" w:lineRule="auto"/>
        <w:ind w:firstLineChars="0"/>
      </w:pPr>
      <w:bookmarkStart w:id="688" w:name="_Ref129038082"/>
      <w:r>
        <w:t>Zang C, Wang F. Neural dynamics on complex networks[C]//Proceedings of the 26th ACM SIGKDD International Conference on Knowledge Discovery &amp; Data Mining. 2020: 892-902.</w:t>
      </w:r>
      <w:bookmarkEnd w:id="688"/>
    </w:p>
    <w:p w14:paraId="7F226E96" w14:textId="77777777" w:rsidR="00B44408" w:rsidRDefault="00000000">
      <w:pPr>
        <w:pStyle w:val="af4"/>
        <w:numPr>
          <w:ilvl w:val="0"/>
          <w:numId w:val="2"/>
        </w:numPr>
        <w:spacing w:line="360" w:lineRule="auto"/>
        <w:ind w:firstLineChars="0"/>
      </w:pPr>
      <w:bookmarkStart w:id="689" w:name="_Ref128479413"/>
      <w:r>
        <w:t>Colizza V, Pastor-Satorras R, Vespignani A. Reaction–diffusion processes and metapopulation models in heterogeneous networks[J]. Nature Physics, 2007, 3(4): 276-282.</w:t>
      </w:r>
      <w:bookmarkEnd w:id="689"/>
    </w:p>
    <w:p w14:paraId="66F960BC" w14:textId="77777777" w:rsidR="00B44408" w:rsidRDefault="00000000">
      <w:pPr>
        <w:pStyle w:val="af4"/>
        <w:numPr>
          <w:ilvl w:val="0"/>
          <w:numId w:val="2"/>
        </w:numPr>
        <w:spacing w:line="360" w:lineRule="auto"/>
        <w:ind w:firstLineChars="0"/>
      </w:pPr>
      <w:bookmarkStart w:id="690" w:name="_Ref135695976"/>
      <w:r>
        <w:rPr>
          <w:rFonts w:hint="eastAsia"/>
        </w:rPr>
        <w:t>张永强</w:t>
      </w:r>
      <w:r>
        <w:rPr>
          <w:rFonts w:hint="eastAsia"/>
        </w:rPr>
        <w:t>,</w:t>
      </w:r>
      <w:r>
        <w:rPr>
          <w:rFonts w:hint="eastAsia"/>
        </w:rPr>
        <w:t>李爽</w:t>
      </w:r>
      <w:r>
        <w:rPr>
          <w:rFonts w:hint="eastAsia"/>
        </w:rPr>
        <w:t>,</w:t>
      </w:r>
      <w:r>
        <w:rPr>
          <w:rFonts w:hint="eastAsia"/>
        </w:rPr>
        <w:t>马金龙</w:t>
      </w:r>
      <w:r>
        <w:rPr>
          <w:rFonts w:hint="eastAsia"/>
        </w:rPr>
        <w:t>.</w:t>
      </w:r>
      <w:r>
        <w:rPr>
          <w:rFonts w:hint="eastAsia"/>
        </w:rPr>
        <w:t>基于复杂网络的不同路由策略下交通流驱动的流行病传播</w:t>
      </w:r>
      <w:r>
        <w:rPr>
          <w:rFonts w:hint="eastAsia"/>
        </w:rPr>
        <w:t>[J].</w:t>
      </w:r>
      <w:r>
        <w:rPr>
          <w:rFonts w:hint="eastAsia"/>
        </w:rPr>
        <w:t>科学技术与工程</w:t>
      </w:r>
      <w:r>
        <w:rPr>
          <w:rFonts w:hint="eastAsia"/>
        </w:rPr>
        <w:t>,2023,23(04):1370-1377.</w:t>
      </w:r>
      <w:bookmarkEnd w:id="690"/>
    </w:p>
    <w:p w14:paraId="0800E9E3" w14:textId="77777777" w:rsidR="00B44408" w:rsidRDefault="00000000">
      <w:pPr>
        <w:pStyle w:val="af4"/>
        <w:numPr>
          <w:ilvl w:val="0"/>
          <w:numId w:val="2"/>
        </w:numPr>
        <w:spacing w:line="360" w:lineRule="auto"/>
        <w:ind w:firstLineChars="0"/>
      </w:pPr>
      <w:bookmarkStart w:id="691" w:name="_Ref135693795"/>
      <w:r>
        <w:t>Seo Y, Defferrard M, Vandergheynst P, et al. Structured sequence modeling with graph convolutional recurrent networks[C]//Neural Information Processing: 25th International Conference, ICONIP 2018, Siem Reap, Cambodia, December 13-16, 2018, Proceedings, Part I 25. Springer International Publishing, 2018: 362-373.</w:t>
      </w:r>
      <w:bookmarkEnd w:id="691"/>
    </w:p>
    <w:p w14:paraId="261957EC" w14:textId="77777777" w:rsidR="00B44408" w:rsidRDefault="00000000">
      <w:pPr>
        <w:pStyle w:val="af4"/>
        <w:numPr>
          <w:ilvl w:val="0"/>
          <w:numId w:val="2"/>
        </w:numPr>
        <w:spacing w:line="360" w:lineRule="auto"/>
        <w:ind w:firstLineChars="0"/>
      </w:pPr>
      <w:bookmarkStart w:id="692" w:name="_Ref135693859"/>
      <w:r>
        <w:rPr>
          <w:rFonts w:hint="eastAsia"/>
        </w:rPr>
        <w:t>李怀翱，周晓锋，房灵申等</w:t>
      </w:r>
      <w:r>
        <w:rPr>
          <w:rFonts w:hint="eastAsia"/>
        </w:rPr>
        <w:t xml:space="preserve">. </w:t>
      </w:r>
      <w:r>
        <w:rPr>
          <w:rFonts w:hint="eastAsia"/>
        </w:rPr>
        <w:t>基于时空图卷积网络的多变量时间序列预测方法</w:t>
      </w:r>
      <w:r>
        <w:rPr>
          <w:rFonts w:hint="eastAsia"/>
        </w:rPr>
        <w:t xml:space="preserve">[J]. </w:t>
      </w:r>
      <w:r>
        <w:rPr>
          <w:rFonts w:hint="eastAsia"/>
        </w:rPr>
        <w:t>计算机应用研究</w:t>
      </w:r>
      <w:r>
        <w:rPr>
          <w:rFonts w:hint="eastAsia"/>
        </w:rPr>
        <w:t>, 2022, 39(12):3568-3573.</w:t>
      </w:r>
      <w:bookmarkEnd w:id="692"/>
    </w:p>
    <w:p w14:paraId="354EC3E3" w14:textId="77777777" w:rsidR="00B44408" w:rsidRDefault="00000000">
      <w:pPr>
        <w:pStyle w:val="af4"/>
        <w:numPr>
          <w:ilvl w:val="0"/>
          <w:numId w:val="2"/>
        </w:numPr>
        <w:spacing w:line="360" w:lineRule="auto"/>
        <w:ind w:firstLineChars="0"/>
      </w:pPr>
      <w:bookmarkStart w:id="693" w:name="_Ref127397458"/>
      <w:r>
        <w:t xml:space="preserve">Brunton S L, Proctor J L, Kutz J N. Discovering governing equations from data by </w:t>
      </w:r>
      <w:r>
        <w:lastRenderedPageBreak/>
        <w:t>sparse identification of nonlinear dynamical systems[J]. Proceedings of the national academy of sciences, 2016, 113(15): 3932-3937.</w:t>
      </w:r>
      <w:bookmarkEnd w:id="693"/>
    </w:p>
    <w:p w14:paraId="29BDBC6C" w14:textId="77777777" w:rsidR="00B44408" w:rsidRDefault="00000000">
      <w:pPr>
        <w:pStyle w:val="af4"/>
        <w:numPr>
          <w:ilvl w:val="0"/>
          <w:numId w:val="2"/>
        </w:numPr>
        <w:spacing w:line="360" w:lineRule="auto"/>
        <w:ind w:firstLineChars="0"/>
      </w:pPr>
      <w:bookmarkStart w:id="694" w:name="_Ref127878791"/>
      <w:r>
        <w:t>Takens F. Detecting strange attractors in turbulence[C]//Dynamical Systems and Turbulence, Warwick 1980: proceedings of a symposium held at the University of Warwick 1979/80. Berlin, Heidelberg: Springer Berlin Heidelberg, 2006: 366-381.</w:t>
      </w:r>
      <w:bookmarkEnd w:id="694"/>
    </w:p>
    <w:p w14:paraId="6EF256B8" w14:textId="77777777" w:rsidR="00B44408" w:rsidRDefault="00000000">
      <w:pPr>
        <w:pStyle w:val="af4"/>
        <w:numPr>
          <w:ilvl w:val="0"/>
          <w:numId w:val="2"/>
        </w:numPr>
        <w:spacing w:line="360" w:lineRule="auto"/>
        <w:ind w:firstLineChars="0"/>
      </w:pPr>
      <w:bookmarkStart w:id="695" w:name="_Ref128482722"/>
      <w:r>
        <w:t>Gao T T, Yan G. Autonomous inference of complex network dynamics from incomplete and noisy data[J]. Nature Computational Science, 2022, 2(3): 160-168.</w:t>
      </w:r>
      <w:bookmarkEnd w:id="695"/>
    </w:p>
    <w:p w14:paraId="61F5C8BA" w14:textId="77777777" w:rsidR="00B44408" w:rsidRDefault="00000000">
      <w:pPr>
        <w:pStyle w:val="af4"/>
        <w:numPr>
          <w:ilvl w:val="0"/>
          <w:numId w:val="2"/>
        </w:numPr>
        <w:spacing w:line="360" w:lineRule="auto"/>
        <w:ind w:firstLineChars="0"/>
      </w:pPr>
      <w:bookmarkStart w:id="696" w:name="_Ref135696044"/>
      <w:r>
        <w:rPr>
          <w:rFonts w:hint="eastAsia"/>
        </w:rPr>
        <w:t>柳爽</w:t>
      </w:r>
      <w:r>
        <w:rPr>
          <w:rFonts w:hint="eastAsia"/>
        </w:rPr>
        <w:t>,</w:t>
      </w:r>
      <w:r>
        <w:rPr>
          <w:rFonts w:hint="eastAsia"/>
        </w:rPr>
        <w:t>李宽</w:t>
      </w:r>
      <w:r>
        <w:rPr>
          <w:rFonts w:hint="eastAsia"/>
        </w:rPr>
        <w:t>,</w:t>
      </w:r>
      <w:r>
        <w:rPr>
          <w:rFonts w:hint="eastAsia"/>
        </w:rPr>
        <w:t>蒋扇英</w:t>
      </w:r>
      <w:r>
        <w:rPr>
          <w:rFonts w:hint="eastAsia"/>
        </w:rPr>
        <w:t>,</w:t>
      </w:r>
      <w:r>
        <w:rPr>
          <w:rFonts w:hint="eastAsia"/>
        </w:rPr>
        <w:t>许雄</w:t>
      </w:r>
      <w:r>
        <w:rPr>
          <w:rFonts w:hint="eastAsia"/>
        </w:rPr>
        <w:t>.</w:t>
      </w:r>
      <w:r>
        <w:rPr>
          <w:rFonts w:hint="eastAsia"/>
        </w:rPr>
        <w:t>复杂动态网络间的同步控制与研究</w:t>
      </w:r>
      <w:r>
        <w:rPr>
          <w:rFonts w:hint="eastAsia"/>
        </w:rPr>
        <w:t>[J].</w:t>
      </w:r>
      <w:r>
        <w:rPr>
          <w:rFonts w:hint="eastAsia"/>
        </w:rPr>
        <w:t>应用技术学报</w:t>
      </w:r>
      <w:r>
        <w:rPr>
          <w:rFonts w:hint="eastAsia"/>
        </w:rPr>
        <w:t>,2022,22(03):256-262.</w:t>
      </w:r>
      <w:bookmarkEnd w:id="696"/>
    </w:p>
    <w:p w14:paraId="2D227963" w14:textId="77777777" w:rsidR="00B44408" w:rsidRDefault="00000000">
      <w:pPr>
        <w:pStyle w:val="af4"/>
        <w:numPr>
          <w:ilvl w:val="0"/>
          <w:numId w:val="2"/>
        </w:numPr>
        <w:spacing w:line="360" w:lineRule="auto"/>
        <w:ind w:firstLineChars="0"/>
      </w:pPr>
      <w:bookmarkStart w:id="697" w:name="_Ref127195914"/>
      <w:bookmarkStart w:id="698" w:name="_Ref161058172"/>
      <w:r>
        <w:t>Chen R T Q, Rubanova Y, Bettencourt J, et al. Neural ordinary differential equations[J]. Advances in neural information processing systems, 2018, 31</w:t>
      </w:r>
      <w:bookmarkEnd w:id="697"/>
      <w:r>
        <w:rPr>
          <w:rFonts w:hint="eastAsia"/>
        </w:rPr>
        <w:t>:</w:t>
      </w:r>
      <w:r>
        <w:t>6572-6583.</w:t>
      </w:r>
      <w:bookmarkEnd w:id="698"/>
    </w:p>
    <w:p w14:paraId="1E97A16F" w14:textId="77777777" w:rsidR="00B44408" w:rsidRDefault="00000000">
      <w:pPr>
        <w:pStyle w:val="af4"/>
        <w:numPr>
          <w:ilvl w:val="0"/>
          <w:numId w:val="2"/>
        </w:numPr>
        <w:spacing w:line="360" w:lineRule="auto"/>
        <w:ind w:firstLineChars="0"/>
      </w:pPr>
      <w:bookmarkStart w:id="699" w:name="_Ref127195918"/>
      <w:r>
        <w:t>Chamberlain B, Rowbottom J, Gorinova M I, et al. Grand: Graph neural diffusion[C]//International Conference on Machine Learning. PMLR, 2021: 1407-1418.</w:t>
      </w:r>
      <w:bookmarkEnd w:id="699"/>
    </w:p>
    <w:p w14:paraId="3A18EA54" w14:textId="77777777" w:rsidR="00B44408" w:rsidRDefault="00000000">
      <w:pPr>
        <w:pStyle w:val="af4"/>
        <w:numPr>
          <w:ilvl w:val="0"/>
          <w:numId w:val="2"/>
        </w:numPr>
        <w:spacing w:line="360" w:lineRule="auto"/>
        <w:ind w:firstLineChars="0"/>
      </w:pPr>
      <w:bookmarkStart w:id="700" w:name="_Ref128486543"/>
      <w:r>
        <w:t>Poli M, Massaroli S, Park J, et al. Graph neural ordinary differential equations[J]. arXiv preprint arXiv:1911.07532, 2019.</w:t>
      </w:r>
      <w:bookmarkEnd w:id="700"/>
    </w:p>
    <w:p w14:paraId="68E26B89" w14:textId="77777777" w:rsidR="00B44408" w:rsidRDefault="00000000">
      <w:pPr>
        <w:pStyle w:val="af4"/>
        <w:numPr>
          <w:ilvl w:val="0"/>
          <w:numId w:val="2"/>
        </w:numPr>
        <w:spacing w:line="360" w:lineRule="auto"/>
        <w:ind w:firstLineChars="0"/>
      </w:pPr>
      <w:bookmarkStart w:id="701" w:name="_Ref161058425"/>
      <w:r>
        <w:t>Yue Z, Wang Y, Duan J, et al. Ts2vec: Towards universal representation of time series[C]//Proceedings of the AAAI Conference on Artificial Intelligence. 2022, 36(8): 8980-8987.</w:t>
      </w:r>
      <w:bookmarkEnd w:id="701"/>
    </w:p>
    <w:p w14:paraId="51444A80" w14:textId="77777777" w:rsidR="00B44408" w:rsidRDefault="00000000">
      <w:pPr>
        <w:pStyle w:val="af4"/>
        <w:numPr>
          <w:ilvl w:val="0"/>
          <w:numId w:val="2"/>
        </w:numPr>
        <w:spacing w:line="360" w:lineRule="auto"/>
        <w:ind w:firstLineChars="0"/>
      </w:pPr>
      <w:bookmarkStart w:id="702" w:name="_Ref135005640"/>
      <w:r>
        <w:t xml:space="preserve">Ladyman J, Lambert J, Wiesner K. What is a complex </w:t>
      </w:r>
      <w:proofErr w:type="gramStart"/>
      <w:r>
        <w:t>system?[</w:t>
      </w:r>
      <w:proofErr w:type="gramEnd"/>
      <w:r>
        <w:t>J]. European Journal for Philosophy of Science, 2013, 3: 33-67.</w:t>
      </w:r>
      <w:bookmarkEnd w:id="702"/>
    </w:p>
    <w:p w14:paraId="43EAE146" w14:textId="77777777" w:rsidR="00B44408" w:rsidRDefault="00000000">
      <w:pPr>
        <w:pStyle w:val="af4"/>
        <w:numPr>
          <w:ilvl w:val="0"/>
          <w:numId w:val="2"/>
        </w:numPr>
        <w:spacing w:line="360" w:lineRule="auto"/>
        <w:ind w:firstLineChars="0"/>
      </w:pPr>
      <w:bookmarkStart w:id="703" w:name="_Ref127879199"/>
      <w:bookmarkEnd w:id="679"/>
      <w:r>
        <w:t>Yan X, Fan X, Yang P, et al. ConTIG: Continuous Representation Learning on Temporal Interaction Graphs[J]. Journal of Latex Class Files, 2021, 14(8):1-12.</w:t>
      </w:r>
      <w:bookmarkEnd w:id="703"/>
    </w:p>
    <w:p w14:paraId="24D10CED" w14:textId="77777777" w:rsidR="00B44408" w:rsidRDefault="00000000">
      <w:pPr>
        <w:pStyle w:val="af4"/>
        <w:numPr>
          <w:ilvl w:val="0"/>
          <w:numId w:val="2"/>
        </w:numPr>
        <w:spacing w:line="360" w:lineRule="auto"/>
        <w:ind w:firstLineChars="0"/>
      </w:pPr>
      <w:bookmarkStart w:id="704" w:name="_Ref161063824"/>
      <w:r>
        <w:t xml:space="preserve">Liu B, Luo W, Li G, et al. Do we need an encoder-decoder to model dynamical systems on </w:t>
      </w:r>
      <w:proofErr w:type="gramStart"/>
      <w:r>
        <w:t>networks?[</w:t>
      </w:r>
      <w:proofErr w:type="gramEnd"/>
      <w:r>
        <w:t>C]//Proceedings of the Thirty-Second International Joint Conference on Artificial Intelligence. 2023: 2178-218.</w:t>
      </w:r>
      <w:bookmarkEnd w:id="704"/>
    </w:p>
    <w:p w14:paraId="02E9B96B" w14:textId="77777777" w:rsidR="00B44408" w:rsidRDefault="00000000">
      <w:pPr>
        <w:pStyle w:val="af4"/>
        <w:numPr>
          <w:ilvl w:val="0"/>
          <w:numId w:val="2"/>
        </w:numPr>
        <w:spacing w:line="360" w:lineRule="auto"/>
        <w:ind w:firstLineChars="0"/>
      </w:pPr>
      <w:bookmarkStart w:id="705" w:name="_Ref127879202"/>
      <w:r>
        <w:t>Vinuesa R, Brunton S L. Enhancing computational fluid dynamics with machine learning[J]. Nature Computational Science, 2022, 2(6): 358-366.</w:t>
      </w:r>
      <w:bookmarkEnd w:id="705"/>
    </w:p>
    <w:p w14:paraId="5B7ADEC3" w14:textId="77777777" w:rsidR="00B44408" w:rsidRDefault="00000000">
      <w:pPr>
        <w:pStyle w:val="af4"/>
        <w:numPr>
          <w:ilvl w:val="0"/>
          <w:numId w:val="2"/>
        </w:numPr>
        <w:spacing w:line="360" w:lineRule="auto"/>
        <w:ind w:firstLineChars="0"/>
      </w:pPr>
      <w:bookmarkStart w:id="706" w:name="_Ref127879203"/>
      <w:r>
        <w:lastRenderedPageBreak/>
        <w:t>Mariani M S, Ren Z M, Bascompte J, et al. Nestedness in complex networks: observation, emergence, and implications[J]. Physics Reports, 2019, 813: 1-90.</w:t>
      </w:r>
      <w:bookmarkEnd w:id="706"/>
    </w:p>
    <w:p w14:paraId="13C0D515" w14:textId="77777777" w:rsidR="00B44408" w:rsidRDefault="00000000">
      <w:pPr>
        <w:pStyle w:val="af4"/>
        <w:numPr>
          <w:ilvl w:val="0"/>
          <w:numId w:val="2"/>
        </w:numPr>
        <w:spacing w:line="360" w:lineRule="auto"/>
        <w:ind w:firstLineChars="0"/>
      </w:pPr>
      <w:bookmarkStart w:id="707" w:name="_Ref161064462"/>
      <w:r>
        <w:t>Boullé N, Nakatsukasa Y, Townsend A. Rational neural networks[J]. Advances in Neural Information Processing Systems, 2020, 33: 14243-14253.</w:t>
      </w:r>
      <w:bookmarkEnd w:id="707"/>
    </w:p>
    <w:p w14:paraId="67BB42DF" w14:textId="77777777" w:rsidR="00B44408" w:rsidRDefault="00000000">
      <w:pPr>
        <w:pStyle w:val="af4"/>
        <w:numPr>
          <w:ilvl w:val="0"/>
          <w:numId w:val="2"/>
        </w:numPr>
        <w:spacing w:line="360" w:lineRule="auto"/>
        <w:ind w:firstLineChars="0"/>
      </w:pPr>
      <w:bookmarkStart w:id="708" w:name="_Ref128062467"/>
      <w:bookmarkStart w:id="709" w:name="_Ref161064501"/>
      <w:r>
        <w:t>Hamilton W, Ying Z, Leskovec J. Inductive representation learning on large graphs[J]. Advances in neural information processing systems, 2017, 30</w:t>
      </w:r>
      <w:bookmarkEnd w:id="708"/>
      <w:r>
        <w:t>:1024-1034.</w:t>
      </w:r>
      <w:bookmarkEnd w:id="709"/>
    </w:p>
    <w:p w14:paraId="1601405A" w14:textId="77777777" w:rsidR="00B44408" w:rsidRDefault="00000000">
      <w:pPr>
        <w:pStyle w:val="af4"/>
        <w:numPr>
          <w:ilvl w:val="0"/>
          <w:numId w:val="2"/>
        </w:numPr>
        <w:spacing w:line="360" w:lineRule="auto"/>
        <w:ind w:firstLineChars="0"/>
      </w:pPr>
      <w:bookmarkStart w:id="710" w:name="_Ref128064468"/>
      <w:r>
        <w:t>Tibshirani R. Regression shrinkage and selection via the lasso[J]. Journal of the Royal Statistical Society Series B: Statistical Methodology, 1996, 58(1): 267-288.</w:t>
      </w:r>
      <w:bookmarkEnd w:id="710"/>
    </w:p>
    <w:p w14:paraId="490E8048" w14:textId="77777777" w:rsidR="00B44408" w:rsidRDefault="00000000">
      <w:pPr>
        <w:pStyle w:val="af4"/>
        <w:numPr>
          <w:ilvl w:val="0"/>
          <w:numId w:val="2"/>
        </w:numPr>
        <w:spacing w:line="360" w:lineRule="auto"/>
        <w:ind w:firstLineChars="0"/>
      </w:pPr>
      <w:bookmarkStart w:id="711" w:name="_Ref128064666"/>
      <w:r>
        <w:t>Yin Y, Ayed I, de Bézenac E, et al. LEADS: Learning dynamical systems that generalize across environments[J]. Advances in Neural Information Processing Systems, 2021, 34: 7561-7573.</w:t>
      </w:r>
      <w:bookmarkEnd w:id="711"/>
    </w:p>
    <w:p w14:paraId="4C5C1DDA" w14:textId="77777777" w:rsidR="00B44408" w:rsidRDefault="00000000">
      <w:pPr>
        <w:pStyle w:val="af4"/>
        <w:numPr>
          <w:ilvl w:val="0"/>
          <w:numId w:val="2"/>
        </w:numPr>
        <w:spacing w:line="360" w:lineRule="auto"/>
        <w:ind w:firstLineChars="0"/>
      </w:pPr>
      <w:bookmarkStart w:id="712" w:name="_Ref128076529"/>
      <w:r>
        <w:t>Kirchmeyer M, Yin Y, Donà J, et al. Generalizing to new physical systems via context-informed dynamics model[C]//International Conference on Machine Learning. PMLR, 2022: 11283-11301.</w:t>
      </w:r>
      <w:bookmarkEnd w:id="712"/>
    </w:p>
    <w:p w14:paraId="04F209EB" w14:textId="77777777" w:rsidR="00B44408" w:rsidRDefault="00000000">
      <w:pPr>
        <w:pStyle w:val="af4"/>
        <w:numPr>
          <w:ilvl w:val="0"/>
          <w:numId w:val="2"/>
        </w:numPr>
        <w:spacing w:line="360" w:lineRule="auto"/>
        <w:ind w:firstLineChars="0"/>
      </w:pPr>
      <w:bookmarkStart w:id="713" w:name="_Ref161065188"/>
      <w:r>
        <w:t>Lee K, Parish E J. Parameterized neural ordinary differential equations: Applications to computational physics problems[J]. Proceedings of the Royal Society A, 2021, 477(2253): 1-22.</w:t>
      </w:r>
      <w:bookmarkEnd w:id="713"/>
    </w:p>
    <w:p w14:paraId="5473280E" w14:textId="77777777" w:rsidR="00B44408" w:rsidRDefault="00000000">
      <w:pPr>
        <w:pStyle w:val="af4"/>
        <w:numPr>
          <w:ilvl w:val="0"/>
          <w:numId w:val="2"/>
        </w:numPr>
        <w:spacing w:line="360" w:lineRule="auto"/>
        <w:ind w:firstLineChars="0"/>
      </w:pPr>
      <w:bookmarkStart w:id="714" w:name="_Ref135006210"/>
      <w:r>
        <w:t>Ganin Y, Ustinova E, Ajakan H, et al. Domain-adversarial training of neural networks[J]. Journal of machine learning research, 2016, 17(59): 1-35.</w:t>
      </w:r>
      <w:bookmarkEnd w:id="714"/>
    </w:p>
    <w:p w14:paraId="60D476F4" w14:textId="77777777" w:rsidR="00B44408" w:rsidRDefault="00000000">
      <w:pPr>
        <w:pStyle w:val="af4"/>
        <w:numPr>
          <w:ilvl w:val="0"/>
          <w:numId w:val="2"/>
        </w:numPr>
        <w:spacing w:line="360" w:lineRule="auto"/>
        <w:ind w:firstLineChars="0"/>
      </w:pPr>
      <w:bookmarkStart w:id="715" w:name="_Ref127118933"/>
      <w:r>
        <w:t>Norcliffe A, Bodnar C, Day B, et al. Neural ODE Processes[C]//International Conference on Learning Representations. 2020.</w:t>
      </w:r>
      <w:bookmarkEnd w:id="715"/>
    </w:p>
    <w:p w14:paraId="51E44E9F" w14:textId="77777777" w:rsidR="00B44408" w:rsidRDefault="00000000">
      <w:pPr>
        <w:pStyle w:val="af4"/>
        <w:numPr>
          <w:ilvl w:val="0"/>
          <w:numId w:val="2"/>
        </w:numPr>
        <w:spacing w:line="360" w:lineRule="auto"/>
        <w:ind w:firstLineChars="0"/>
      </w:pPr>
      <w:bookmarkStart w:id="716" w:name="_Ref127125570"/>
      <w:r>
        <w:t>Barzel B, Barabási A L. Universality in network dynamics[J]. Nature physics, 2013, 9(10): 673-681.</w:t>
      </w:r>
      <w:bookmarkEnd w:id="716"/>
    </w:p>
    <w:p w14:paraId="3EA91DC0" w14:textId="77777777" w:rsidR="00B44408" w:rsidRDefault="00000000">
      <w:pPr>
        <w:pStyle w:val="af4"/>
        <w:numPr>
          <w:ilvl w:val="0"/>
          <w:numId w:val="2"/>
        </w:numPr>
        <w:spacing w:line="360" w:lineRule="auto"/>
        <w:ind w:firstLineChars="0"/>
      </w:pPr>
      <w:bookmarkStart w:id="717" w:name="_Ref127126800"/>
      <w:r>
        <w:t>Pastor-Satorras R, Vespignani A. Epidemic spreading in scale-free networks[J]. Physical review letters, 2001, 86(14): 3200.</w:t>
      </w:r>
      <w:bookmarkEnd w:id="717"/>
    </w:p>
    <w:p w14:paraId="78E72F7B" w14:textId="77777777" w:rsidR="00B44408" w:rsidRDefault="00000000">
      <w:pPr>
        <w:pStyle w:val="af4"/>
        <w:numPr>
          <w:ilvl w:val="0"/>
          <w:numId w:val="2"/>
        </w:numPr>
        <w:spacing w:line="360" w:lineRule="auto"/>
        <w:ind w:firstLineChars="0"/>
      </w:pPr>
      <w:bookmarkStart w:id="718" w:name="_Ref127191599"/>
      <w:r>
        <w:t>Hufnagel L, Brockmann D, Geisel T. Forecast and control of epidemics in a globalized world[J]. Proceedings of the national academy of sciences, 2004, 101(42): 15124-15129.</w:t>
      </w:r>
      <w:bookmarkEnd w:id="718"/>
    </w:p>
    <w:p w14:paraId="58156EA1" w14:textId="77777777" w:rsidR="00B44408" w:rsidRDefault="00000000">
      <w:pPr>
        <w:pStyle w:val="af4"/>
        <w:numPr>
          <w:ilvl w:val="0"/>
          <w:numId w:val="2"/>
        </w:numPr>
        <w:spacing w:line="360" w:lineRule="auto"/>
        <w:ind w:firstLineChars="0"/>
      </w:pPr>
      <w:bookmarkStart w:id="719" w:name="_Ref127192179"/>
      <w:r>
        <w:lastRenderedPageBreak/>
        <w:t>Dodds P S, Watts D J. A generalized model of social and biological contagion[J]. Journal of theoretical biology, 2005, 232(4): 587-604.</w:t>
      </w:r>
      <w:bookmarkEnd w:id="719"/>
    </w:p>
    <w:p w14:paraId="4941F460" w14:textId="77777777" w:rsidR="00B44408" w:rsidRDefault="00000000">
      <w:pPr>
        <w:pStyle w:val="af4"/>
        <w:numPr>
          <w:ilvl w:val="0"/>
          <w:numId w:val="2"/>
        </w:numPr>
        <w:ind w:firstLineChars="0"/>
      </w:pPr>
      <w:bookmarkStart w:id="720" w:name="_Ref161066278"/>
      <w:bookmarkStart w:id="721" w:name="_Ref127195679"/>
      <w:r>
        <w:t>Hornik K, Stinchcombe M, White H. Multilayer feedforward networks are universal approximators[J]. Neural networks, 1989, 2(5): 359-366</w:t>
      </w:r>
      <w:bookmarkEnd w:id="720"/>
    </w:p>
    <w:p w14:paraId="0248D135" w14:textId="77777777" w:rsidR="00B44408" w:rsidRDefault="00000000">
      <w:pPr>
        <w:pStyle w:val="af4"/>
        <w:numPr>
          <w:ilvl w:val="0"/>
          <w:numId w:val="2"/>
        </w:numPr>
        <w:spacing w:line="360" w:lineRule="auto"/>
        <w:ind w:firstLineChars="0"/>
      </w:pPr>
      <w:bookmarkStart w:id="722" w:name="_Ref161066387"/>
      <w:r>
        <w:t>Biggio L, Bendinelli T, Neitz A, et al. Neural symbolic regression that scales[C]//International Conference on Machine Learning. Pmlr, 2021: 936-945.</w:t>
      </w:r>
      <w:bookmarkEnd w:id="721"/>
      <w:bookmarkEnd w:id="722"/>
    </w:p>
    <w:p w14:paraId="3E8E98EC" w14:textId="77777777" w:rsidR="00B44408" w:rsidRDefault="00000000">
      <w:pPr>
        <w:pStyle w:val="af4"/>
        <w:numPr>
          <w:ilvl w:val="0"/>
          <w:numId w:val="2"/>
        </w:numPr>
        <w:spacing w:line="360" w:lineRule="auto"/>
        <w:ind w:firstLineChars="0"/>
      </w:pPr>
      <w:bookmarkStart w:id="723" w:name="_Ref127220572"/>
      <w:r>
        <w:t>Landajuela M, Lee C S, Yang J, et al. A unified framework for deep symbolic regression[J]. Advances in Neural Information Processing Systems, 2022, 35: 33985-33998.</w:t>
      </w:r>
      <w:bookmarkEnd w:id="723"/>
    </w:p>
    <w:p w14:paraId="7F8D7830" w14:textId="77777777" w:rsidR="00B44408" w:rsidRDefault="00000000">
      <w:pPr>
        <w:pStyle w:val="af4"/>
        <w:numPr>
          <w:ilvl w:val="0"/>
          <w:numId w:val="2"/>
        </w:numPr>
        <w:spacing w:line="360" w:lineRule="auto"/>
        <w:ind w:firstLineChars="0"/>
      </w:pPr>
      <w:bookmarkStart w:id="724" w:name="_Ref127220701"/>
      <w:r>
        <w:t>Becker S, Klein M, Neitz A, et al. Discovering ordinary differential equations that govern time-series[C]//NeurIPS 2022 AI for Science: Progress and Promises. 2022.</w:t>
      </w:r>
      <w:bookmarkEnd w:id="724"/>
    </w:p>
    <w:p w14:paraId="7148D434" w14:textId="77777777" w:rsidR="00B44408" w:rsidRDefault="00000000">
      <w:pPr>
        <w:pStyle w:val="af4"/>
        <w:numPr>
          <w:ilvl w:val="0"/>
          <w:numId w:val="2"/>
        </w:numPr>
        <w:spacing w:line="360" w:lineRule="auto"/>
        <w:ind w:firstLineChars="0"/>
      </w:pPr>
      <w:bookmarkStart w:id="725" w:name="_Ref135006831"/>
      <w:r>
        <w:t>Zhang H, Zhou A, Qian H, et al. PS-Tree: A piecewise symbolic regression tree[J]. Swarm and Evolutionary Computation, 2022, 71: 101061.</w:t>
      </w:r>
      <w:bookmarkEnd w:id="725"/>
    </w:p>
    <w:p w14:paraId="1201B805" w14:textId="77777777" w:rsidR="00B44408" w:rsidRDefault="00000000">
      <w:pPr>
        <w:pStyle w:val="af4"/>
        <w:numPr>
          <w:ilvl w:val="0"/>
          <w:numId w:val="2"/>
        </w:numPr>
        <w:spacing w:line="360" w:lineRule="auto"/>
        <w:ind w:firstLineChars="0"/>
      </w:pPr>
      <w:bookmarkStart w:id="726" w:name="_Ref161066795"/>
      <w:bookmarkStart w:id="727" w:name="_Ref127222312"/>
      <w:r>
        <w:t>Prasse B, Van Mieghem P. Predicting network dynamics without requiring the knowledge of the interaction graph[J]. Proceedings of the National Academy of Sciences, 2022, 119(44): e2205517119.</w:t>
      </w:r>
      <w:bookmarkEnd w:id="726"/>
    </w:p>
    <w:p w14:paraId="66FD454C" w14:textId="77777777" w:rsidR="00B44408" w:rsidRDefault="00000000">
      <w:pPr>
        <w:pStyle w:val="af4"/>
        <w:numPr>
          <w:ilvl w:val="0"/>
          <w:numId w:val="2"/>
        </w:numPr>
        <w:spacing w:line="360" w:lineRule="auto"/>
        <w:ind w:firstLineChars="0"/>
      </w:pPr>
      <w:bookmarkStart w:id="728" w:name="_Ref161067137"/>
      <w:bookmarkStart w:id="729" w:name="_Ref127222992"/>
      <w:bookmarkEnd w:id="727"/>
      <w:r>
        <w:t>Artime O, Grassia M, De Domenico M, et al. Robustness and resilience of complex networks[J]. Nature Reviews Physics, 2024: 1-18.</w:t>
      </w:r>
      <w:bookmarkEnd w:id="728"/>
    </w:p>
    <w:p w14:paraId="1D585844" w14:textId="77777777" w:rsidR="00B44408" w:rsidRDefault="00000000">
      <w:pPr>
        <w:pStyle w:val="af4"/>
        <w:numPr>
          <w:ilvl w:val="0"/>
          <w:numId w:val="2"/>
        </w:numPr>
        <w:spacing w:line="360" w:lineRule="auto"/>
        <w:ind w:firstLineChars="0"/>
      </w:pPr>
      <w:bookmarkStart w:id="730" w:name="_Ref161067144"/>
      <w:bookmarkEnd w:id="729"/>
      <w:r>
        <w:t>Bollobás B, Bollobás B. Random graphs[M]. Springer New York, 1998.</w:t>
      </w:r>
      <w:bookmarkEnd w:id="730"/>
    </w:p>
    <w:p w14:paraId="613EF281" w14:textId="77777777" w:rsidR="00B44408" w:rsidRDefault="00000000">
      <w:pPr>
        <w:pStyle w:val="af4"/>
        <w:numPr>
          <w:ilvl w:val="0"/>
          <w:numId w:val="2"/>
        </w:numPr>
        <w:spacing w:line="360" w:lineRule="auto"/>
        <w:ind w:firstLineChars="0"/>
      </w:pPr>
      <w:bookmarkStart w:id="731" w:name="_Ref127222999"/>
      <w:r>
        <w:t>Adamic L A, Lukose R M, Puniyani A R, et al. Search in power-law networks[J]. Physical review E, 2001, 64(4): 046135.</w:t>
      </w:r>
      <w:bookmarkEnd w:id="731"/>
    </w:p>
    <w:p w14:paraId="46EA3BD8" w14:textId="77777777" w:rsidR="00B44408" w:rsidRDefault="00000000">
      <w:pPr>
        <w:pStyle w:val="af4"/>
        <w:numPr>
          <w:ilvl w:val="0"/>
          <w:numId w:val="2"/>
        </w:numPr>
        <w:spacing w:line="360" w:lineRule="auto"/>
        <w:ind w:firstLineChars="0"/>
      </w:pPr>
      <w:bookmarkStart w:id="732" w:name="_Ref127223004"/>
      <w:r>
        <w:t>Rüdiger S, Plietzsch A, Sagués F, et al. Epidemics with mutating infectivity on small-world networks[J]. Scientific reports, 2020, 10(1): 5919.</w:t>
      </w:r>
      <w:bookmarkEnd w:id="732"/>
    </w:p>
    <w:p w14:paraId="2306A669" w14:textId="77777777" w:rsidR="00B44408" w:rsidRDefault="00000000">
      <w:pPr>
        <w:pStyle w:val="af4"/>
        <w:numPr>
          <w:ilvl w:val="0"/>
          <w:numId w:val="2"/>
        </w:numPr>
        <w:spacing w:line="360" w:lineRule="auto"/>
        <w:ind w:firstLineChars="0"/>
      </w:pPr>
      <w:bookmarkStart w:id="733" w:name="_Ref161067163"/>
      <w:bookmarkEnd w:id="680"/>
      <w:bookmarkEnd w:id="681"/>
      <w:bookmarkEnd w:id="682"/>
      <w:r>
        <w:t>Su X, Xue S, Liu F, et al. A comprehensive survey on community detection with deep learning[J]. IEEE Transactions on Neural Networks and Learning Systems, 2022.</w:t>
      </w:r>
      <w:bookmarkEnd w:id="733"/>
    </w:p>
    <w:p w14:paraId="512AD4EC" w14:textId="77777777" w:rsidR="00B44408" w:rsidRDefault="00000000">
      <w:pPr>
        <w:pStyle w:val="af4"/>
        <w:numPr>
          <w:ilvl w:val="0"/>
          <w:numId w:val="2"/>
        </w:numPr>
        <w:spacing w:line="360" w:lineRule="auto"/>
        <w:ind w:firstLineChars="0"/>
      </w:pPr>
      <w:bookmarkStart w:id="734" w:name="_Ref127225649"/>
      <w:r>
        <w:t xml:space="preserve">Rasheed M, Ali A H, Alabdali O, et al. The effectiveness of the finite </w:t>
      </w:r>
      <w:proofErr w:type="gramStart"/>
      <w:r>
        <w:t>differences</w:t>
      </w:r>
      <w:proofErr w:type="gramEnd"/>
      <w:r>
        <w:t xml:space="preserve"> method on physical and medical images based on a heat diffusion equation[C]//Journal of Physics: Conference Series. IOP Publishing, 2021, 1999(1): 012080.</w:t>
      </w:r>
      <w:bookmarkEnd w:id="734"/>
    </w:p>
    <w:p w14:paraId="73374636" w14:textId="77777777" w:rsidR="00B44408" w:rsidRDefault="00000000">
      <w:pPr>
        <w:pStyle w:val="af4"/>
        <w:numPr>
          <w:ilvl w:val="0"/>
          <w:numId w:val="2"/>
        </w:numPr>
        <w:spacing w:line="360" w:lineRule="auto"/>
        <w:ind w:firstLineChars="0"/>
      </w:pPr>
      <w:bookmarkStart w:id="735" w:name="_Ref127226257"/>
      <w:r>
        <w:lastRenderedPageBreak/>
        <w:t>Van de Sande B, Flerin C, Davie K, et al. A scalable SCENIC workflow for single-cell gene regulatory network analysis[J]. Nature protocols, 2020, 15(7): 2247-2276.</w:t>
      </w:r>
      <w:bookmarkEnd w:id="735"/>
    </w:p>
    <w:p w14:paraId="2A8D75B6" w14:textId="77777777" w:rsidR="00B44408" w:rsidRDefault="00000000">
      <w:pPr>
        <w:pStyle w:val="af4"/>
        <w:numPr>
          <w:ilvl w:val="0"/>
          <w:numId w:val="2"/>
        </w:numPr>
        <w:spacing w:line="360" w:lineRule="auto"/>
        <w:ind w:firstLineChars="0"/>
      </w:pPr>
      <w:bookmarkStart w:id="736" w:name="_Ref127267450"/>
      <w:r>
        <w:t>TeBlunthuis N, Hill B M. Identifying competition and mutualism between online groups[C]//Proceedings of the international AAAI conference on web and social media. 2022, 16: 993-1004.</w:t>
      </w:r>
      <w:bookmarkEnd w:id="736"/>
    </w:p>
    <w:p w14:paraId="0FE996C5" w14:textId="77777777" w:rsidR="00B44408" w:rsidRDefault="00000000">
      <w:pPr>
        <w:pStyle w:val="af4"/>
        <w:numPr>
          <w:ilvl w:val="0"/>
          <w:numId w:val="2"/>
        </w:numPr>
        <w:spacing w:line="360" w:lineRule="auto"/>
        <w:ind w:firstLineChars="0"/>
      </w:pPr>
      <w:bookmarkStart w:id="737" w:name="_Ref127267525"/>
      <w:r>
        <w:t>Fortunato S. Community detection in graphs[J]. Physics reports, 2010, 486(3-5): 75-174.</w:t>
      </w:r>
      <w:bookmarkEnd w:id="737"/>
    </w:p>
    <w:p w14:paraId="0F49BA44" w14:textId="77777777" w:rsidR="00B44408" w:rsidRDefault="00000000">
      <w:pPr>
        <w:pStyle w:val="af4"/>
        <w:numPr>
          <w:ilvl w:val="0"/>
          <w:numId w:val="2"/>
        </w:numPr>
        <w:spacing w:line="360" w:lineRule="auto"/>
        <w:ind w:firstLineChars="0"/>
      </w:pPr>
      <w:bookmarkStart w:id="738" w:name="_Ref127267579"/>
      <w:r>
        <w:t>Lancichinetti A, Fortunato S, Radicchi F. Benchmark graphs for testing community detection algorithms[J]. Physical review E, 2008, 78(4): 046110-046115.</w:t>
      </w:r>
      <w:bookmarkEnd w:id="738"/>
    </w:p>
    <w:p w14:paraId="1A7B8D1C" w14:textId="77777777" w:rsidR="00B44408" w:rsidRDefault="00000000">
      <w:pPr>
        <w:pStyle w:val="af4"/>
        <w:numPr>
          <w:ilvl w:val="0"/>
          <w:numId w:val="2"/>
        </w:numPr>
        <w:spacing w:line="360" w:lineRule="auto"/>
        <w:ind w:firstLineChars="0"/>
      </w:pPr>
      <w:bookmarkStart w:id="739" w:name="_Ref127267677"/>
      <w:r>
        <w:t>Luikov A. Analytical heat diffusion theory[M]. Elsevier, 2012.</w:t>
      </w:r>
      <w:bookmarkEnd w:id="739"/>
    </w:p>
    <w:p w14:paraId="10E12CD0" w14:textId="77777777" w:rsidR="00B44408" w:rsidRDefault="00000000">
      <w:pPr>
        <w:pStyle w:val="af4"/>
        <w:numPr>
          <w:ilvl w:val="0"/>
          <w:numId w:val="2"/>
        </w:numPr>
        <w:spacing w:line="360" w:lineRule="auto"/>
        <w:ind w:firstLineChars="0"/>
      </w:pPr>
      <w:bookmarkStart w:id="740" w:name="_Ref127267680"/>
      <w:r>
        <w:t>Ji P, Ye J, Mu Y, et al. Signal propagation in complex networks[J]. Physics reports, 2023, 1017(24): 1-96.</w:t>
      </w:r>
      <w:bookmarkEnd w:id="740"/>
    </w:p>
    <w:p w14:paraId="2980DF89" w14:textId="77777777" w:rsidR="00B44408" w:rsidRDefault="00000000">
      <w:pPr>
        <w:pStyle w:val="af4"/>
        <w:numPr>
          <w:ilvl w:val="0"/>
          <w:numId w:val="2"/>
        </w:numPr>
        <w:spacing w:line="360" w:lineRule="auto"/>
        <w:ind w:firstLineChars="0"/>
      </w:pPr>
      <w:bookmarkStart w:id="741" w:name="_Ref127271264"/>
      <w:r>
        <w:t>Fan J, Meng J, Ludescher J, et al. Statistical physics approaches to the complex Earth system[J]. Physics reports, 2021(7), 896: 1-84.</w:t>
      </w:r>
      <w:bookmarkEnd w:id="741"/>
    </w:p>
    <w:p w14:paraId="500C588B" w14:textId="77777777" w:rsidR="00B44408" w:rsidRDefault="00000000">
      <w:pPr>
        <w:pStyle w:val="af4"/>
        <w:numPr>
          <w:ilvl w:val="0"/>
          <w:numId w:val="2"/>
        </w:numPr>
        <w:spacing w:line="360" w:lineRule="auto"/>
        <w:ind w:firstLineChars="0"/>
      </w:pPr>
      <w:bookmarkStart w:id="742" w:name="_Ref161068524"/>
      <w:r>
        <w:t>Battiston F, Amico E, Barrat A, et al. The physics of higher-order interactions in complex systems[J]. Nature Physics, 2021, 17(10): 1093-1098.</w:t>
      </w:r>
      <w:bookmarkEnd w:id="742"/>
    </w:p>
    <w:p w14:paraId="04ADBB2B" w14:textId="77777777" w:rsidR="00B44408" w:rsidRDefault="00000000">
      <w:pPr>
        <w:pStyle w:val="af4"/>
        <w:numPr>
          <w:ilvl w:val="0"/>
          <w:numId w:val="2"/>
        </w:numPr>
        <w:spacing w:line="360" w:lineRule="auto"/>
        <w:ind w:firstLineChars="0"/>
      </w:pPr>
      <w:bookmarkStart w:id="743" w:name="_Ref161068539"/>
      <w:r>
        <w:t>Battiston F, Cencetti G, Iacopini I, et al. Networks beyond pairwise interactions: Structure and dynamics[J]. Physics Reports, 2020, 874(38): 1-92.</w:t>
      </w:r>
      <w:bookmarkEnd w:id="743"/>
    </w:p>
    <w:p w14:paraId="17F21EF7" w14:textId="77777777" w:rsidR="00B44408" w:rsidRDefault="00000000">
      <w:pPr>
        <w:pStyle w:val="af4"/>
        <w:numPr>
          <w:ilvl w:val="0"/>
          <w:numId w:val="2"/>
        </w:numPr>
        <w:spacing w:line="360" w:lineRule="auto"/>
        <w:ind w:firstLineChars="0"/>
      </w:pPr>
      <w:bookmarkStart w:id="744" w:name="_Ref161068541"/>
      <w:r>
        <w:t>Böttcher L, Antulov-Fantulin N, Asikis T. AI Pontryagin or how artificial neural networks learn to control dynamical systems[J]. Nature communications, 2022, 13(1): 333.</w:t>
      </w:r>
      <w:bookmarkEnd w:id="744"/>
    </w:p>
    <w:p w14:paraId="3E9AA201" w14:textId="77777777" w:rsidR="00B44408" w:rsidRDefault="00000000">
      <w:pPr>
        <w:pStyle w:val="af4"/>
        <w:numPr>
          <w:ilvl w:val="0"/>
          <w:numId w:val="2"/>
        </w:numPr>
        <w:spacing w:line="360" w:lineRule="auto"/>
        <w:ind w:firstLineChars="0"/>
      </w:pPr>
      <w:bookmarkStart w:id="745" w:name="_Ref161068569"/>
      <w:r>
        <w:t>Kirchmeyer M, Yin Y, Donà J, et al. Generalizing to new physical systems via context-informed dynamics model[C]//International Conference on Machine Learning. PMLR, 2022: 11283-11301.</w:t>
      </w:r>
      <w:bookmarkEnd w:id="745"/>
    </w:p>
    <w:p w14:paraId="4D45C3A6" w14:textId="77777777" w:rsidR="00B44408" w:rsidRDefault="00000000">
      <w:pPr>
        <w:pStyle w:val="af4"/>
        <w:numPr>
          <w:ilvl w:val="0"/>
          <w:numId w:val="2"/>
        </w:numPr>
        <w:spacing w:line="360" w:lineRule="auto"/>
        <w:ind w:firstLineChars="0"/>
      </w:pPr>
      <w:bookmarkStart w:id="746" w:name="_Ref161068622"/>
      <w:r>
        <w:t>Morrill J, Salvi C, Kidger P, et al. Neural rough differential equations for long time series[C]//International Conference on Machine Learning. PMLR, 2021: 7829-7838.</w:t>
      </w:r>
      <w:bookmarkEnd w:id="746"/>
    </w:p>
    <w:p w14:paraId="086F957E" w14:textId="77777777" w:rsidR="00B44408" w:rsidRDefault="00000000">
      <w:pPr>
        <w:pStyle w:val="af4"/>
        <w:numPr>
          <w:ilvl w:val="0"/>
          <w:numId w:val="2"/>
        </w:numPr>
        <w:spacing w:line="360" w:lineRule="auto"/>
        <w:ind w:firstLineChars="0"/>
      </w:pPr>
      <w:bookmarkStart w:id="747" w:name="_Ref161068608"/>
      <w:r>
        <w:t xml:space="preserve">Weerakody P B, Wong K W, Wang G, et al. A review of irregular time series data handling with gated recurrent neural networks[J]. Neurocomputing, 2021, 441: </w:t>
      </w:r>
      <w:r>
        <w:lastRenderedPageBreak/>
        <w:t>161-178.</w:t>
      </w:r>
      <w:bookmarkEnd w:id="747"/>
    </w:p>
    <w:p w14:paraId="3BC6C29D" w14:textId="77777777" w:rsidR="00B44408" w:rsidRDefault="00000000">
      <w:pPr>
        <w:pStyle w:val="af4"/>
        <w:numPr>
          <w:ilvl w:val="0"/>
          <w:numId w:val="2"/>
        </w:numPr>
        <w:spacing w:line="360" w:lineRule="auto"/>
        <w:ind w:firstLineChars="0"/>
      </w:pPr>
      <w:bookmarkStart w:id="748" w:name="_Ref161068609"/>
      <w:r>
        <w:t>Lale S, Azizzadenesheli K, Hassibi B, et al. Logarithmic regret bound in partially observable linear dynamical systems[J]. Advances in Neural Information Processing Systems, 2020, 33: 20876-20888.</w:t>
      </w:r>
      <w:bookmarkEnd w:id="748"/>
    </w:p>
    <w:p w14:paraId="5324D195" w14:textId="77777777" w:rsidR="00B44408" w:rsidRDefault="00000000">
      <w:pPr>
        <w:pStyle w:val="af4"/>
        <w:numPr>
          <w:ilvl w:val="0"/>
          <w:numId w:val="2"/>
        </w:numPr>
        <w:spacing w:line="360" w:lineRule="auto"/>
        <w:ind w:firstLineChars="0"/>
      </w:pPr>
      <w:bookmarkStart w:id="749" w:name="_Ref161068651"/>
      <w:r>
        <w:t xml:space="preserve">Legaard C, Schranz T, Schweiger G, et al. Constructing neural </w:t>
      </w:r>
      <w:proofErr w:type="gramStart"/>
      <w:r>
        <w:t>network based</w:t>
      </w:r>
      <w:proofErr w:type="gramEnd"/>
      <w:r>
        <w:t xml:space="preserve"> models for simulating dynamical systems[J]. ACM Computing Surveys, 2023, 55(11): 1-34.</w:t>
      </w:r>
      <w:bookmarkEnd w:id="749"/>
    </w:p>
    <w:p w14:paraId="46892515" w14:textId="77777777" w:rsidR="00B44408" w:rsidRDefault="00000000">
      <w:pPr>
        <w:pStyle w:val="af4"/>
        <w:numPr>
          <w:ilvl w:val="0"/>
          <w:numId w:val="2"/>
        </w:numPr>
        <w:spacing w:line="360" w:lineRule="auto"/>
        <w:ind w:firstLineChars="0"/>
      </w:pPr>
      <w:bookmarkStart w:id="750" w:name="_Ref161068652"/>
      <w:r>
        <w:t>Linot A J, Burby J W, Tang Q, et al. Stabilized neural ordinary differential equations for long-time forecasting of dynamical systems[J]. Journal of Computational Physics, 2023, 474: 111838.</w:t>
      </w:r>
      <w:bookmarkEnd w:id="750"/>
    </w:p>
    <w:p w14:paraId="16607C4F" w14:textId="77777777" w:rsidR="00B44408" w:rsidRDefault="00000000">
      <w:pPr>
        <w:pStyle w:val="af4"/>
        <w:numPr>
          <w:ilvl w:val="0"/>
          <w:numId w:val="2"/>
        </w:numPr>
        <w:spacing w:line="360" w:lineRule="auto"/>
        <w:ind w:firstLineChars="0"/>
      </w:pPr>
      <w:bookmarkStart w:id="751" w:name="_Ref8706"/>
      <w:r>
        <w:rPr>
          <w:rFonts w:hint="eastAsia"/>
        </w:rPr>
        <w:t xml:space="preserve">John </w:t>
      </w:r>
      <w:proofErr w:type="gramStart"/>
      <w:r>
        <w:rPr>
          <w:rFonts w:hint="eastAsia"/>
        </w:rPr>
        <w:t>R.Koza.Genetic</w:t>
      </w:r>
      <w:proofErr w:type="gramEnd"/>
      <w:r>
        <w:rPr>
          <w:rFonts w:hint="eastAsia"/>
        </w:rPr>
        <w:t xml:space="preserve"> Programming:On The Programming Of Computers BY Means Of Natural Selection[M].THE MIT Press,1992</w:t>
      </w:r>
      <w:bookmarkEnd w:id="751"/>
    </w:p>
    <w:p w14:paraId="0E8DA8D6" w14:textId="77777777" w:rsidR="00B44408" w:rsidRDefault="00000000">
      <w:pPr>
        <w:pStyle w:val="af4"/>
        <w:numPr>
          <w:ilvl w:val="0"/>
          <w:numId w:val="2"/>
        </w:numPr>
        <w:spacing w:line="360" w:lineRule="auto"/>
        <w:ind w:firstLineChars="0"/>
      </w:pPr>
      <w:bookmarkStart w:id="752" w:name="_Ref19017"/>
      <w:r>
        <w:rPr>
          <w:rFonts w:hint="eastAsia"/>
        </w:rPr>
        <w:t>Thibeault V, Allard A, Desrosiers P. The low-rank hypothesis of complex systems[J]. Nature Physics, 2024: 1-9.</w:t>
      </w:r>
      <w:bookmarkEnd w:id="752"/>
    </w:p>
    <w:p w14:paraId="4A063A10" w14:textId="3B1DDB63" w:rsidR="002E4A6C" w:rsidRDefault="002E4A6C">
      <w:pPr>
        <w:pStyle w:val="af4"/>
        <w:numPr>
          <w:ilvl w:val="0"/>
          <w:numId w:val="2"/>
        </w:numPr>
        <w:spacing w:line="360" w:lineRule="auto"/>
        <w:ind w:firstLineChars="0"/>
      </w:pPr>
      <w:bookmarkStart w:id="753" w:name="_Ref165908936"/>
      <w:r w:rsidRPr="002E4A6C">
        <w:t>Huang Z, Sun Y, Wang W. Generalizing graph ode for learning complex system dynamics across environments[C]//Proceedings of the 29th ACM SIGKDD Conference on Knowledge Discovery and Data Mining. 2023: 798-809.</w:t>
      </w:r>
      <w:bookmarkEnd w:id="753"/>
    </w:p>
    <w:p w14:paraId="3D8D66B6" w14:textId="00152CC0" w:rsidR="007E7DD6" w:rsidRDefault="007E7DD6">
      <w:pPr>
        <w:pStyle w:val="af4"/>
        <w:numPr>
          <w:ilvl w:val="0"/>
          <w:numId w:val="2"/>
        </w:numPr>
        <w:spacing w:line="360" w:lineRule="auto"/>
        <w:ind w:firstLineChars="0"/>
      </w:pPr>
      <w:bookmarkStart w:id="754" w:name="_Ref165910361"/>
      <w:r w:rsidRPr="007E7DD6">
        <w:t>Baradel F, Neverova N, Mille J, et al. Cophy: Counterfactual learning of physical dynamics[J]. arxiv preprint arxiv:1909.12000, 2019.</w:t>
      </w:r>
      <w:bookmarkEnd w:id="754"/>
    </w:p>
    <w:p w14:paraId="62EDEDCC" w14:textId="722B577B" w:rsidR="007E7DD6" w:rsidRDefault="007E7DD6">
      <w:pPr>
        <w:pStyle w:val="af4"/>
        <w:numPr>
          <w:ilvl w:val="0"/>
          <w:numId w:val="2"/>
        </w:numPr>
        <w:spacing w:line="360" w:lineRule="auto"/>
        <w:ind w:firstLineChars="0"/>
      </w:pPr>
      <w:bookmarkStart w:id="755" w:name="_Ref165910363"/>
      <w:r w:rsidRPr="007E7DD6">
        <w:t>Sanchez-Gonzalez A, Godwin J, Pfaff T, et al. Learning to simulate complex physics with graph networks[C]//International conference on machine learning. PMLR, 2020: 8459-8468.</w:t>
      </w:r>
      <w:bookmarkEnd w:id="755"/>
    </w:p>
    <w:p w14:paraId="6B92CDD1" w14:textId="77777777" w:rsidR="00B44408" w:rsidRDefault="00000000">
      <w:pPr>
        <w:pStyle w:val="af4"/>
        <w:numPr>
          <w:ilvl w:val="0"/>
          <w:numId w:val="2"/>
        </w:numPr>
        <w:spacing w:line="360" w:lineRule="auto"/>
        <w:ind w:firstLineChars="0"/>
      </w:pPr>
      <w:r>
        <w:br w:type="page"/>
      </w:r>
    </w:p>
    <w:p w14:paraId="79EEADFA" w14:textId="77777777" w:rsidR="00B44408" w:rsidRDefault="00000000">
      <w:pPr>
        <w:pStyle w:val="1"/>
        <w:spacing w:line="360" w:lineRule="auto"/>
      </w:pPr>
      <w:bookmarkStart w:id="756" w:name="_Toc165911719"/>
      <w:r>
        <w:rPr>
          <w:rFonts w:hint="eastAsia"/>
        </w:rPr>
        <w:lastRenderedPageBreak/>
        <w:t>作者简介及科研成果</w:t>
      </w:r>
      <w:bookmarkEnd w:id="756"/>
    </w:p>
    <w:p w14:paraId="549554F8" w14:textId="77777777" w:rsidR="00B44408" w:rsidRDefault="00000000">
      <w:pPr>
        <w:spacing w:line="360" w:lineRule="auto"/>
        <w:ind w:firstLineChars="0" w:firstLine="0"/>
      </w:pPr>
      <w:r>
        <w:rPr>
          <w:rFonts w:hint="eastAsia"/>
        </w:rPr>
        <w:t>作者简介：</w:t>
      </w:r>
    </w:p>
    <w:p w14:paraId="7FE97F63" w14:textId="77777777" w:rsidR="00B44408" w:rsidRDefault="00B44408">
      <w:pPr>
        <w:ind w:firstLineChars="0" w:firstLine="0"/>
      </w:pPr>
    </w:p>
    <w:p w14:paraId="3BC8FC3D" w14:textId="77777777" w:rsidR="00B44408" w:rsidRDefault="00B44408">
      <w:pPr>
        <w:ind w:firstLineChars="0" w:firstLine="0"/>
      </w:pPr>
    </w:p>
    <w:p w14:paraId="288192FE" w14:textId="77777777" w:rsidR="00B44408" w:rsidRDefault="00B44408">
      <w:pPr>
        <w:ind w:firstLineChars="0" w:firstLine="0"/>
        <w:sectPr w:rsidR="00B44408" w:rsidSect="0074024C">
          <w:headerReference w:type="default" r:id="rId64"/>
          <w:pgSz w:w="11906" w:h="16838"/>
          <w:pgMar w:top="1440" w:right="1800" w:bottom="1440" w:left="1800" w:header="851" w:footer="992" w:gutter="0"/>
          <w:cols w:space="425"/>
          <w:docGrid w:type="lines" w:linePitch="312"/>
        </w:sectPr>
      </w:pPr>
    </w:p>
    <w:p w14:paraId="0DF0E428" w14:textId="77777777" w:rsidR="00B44408" w:rsidRDefault="00000000">
      <w:pPr>
        <w:pStyle w:val="1"/>
        <w:spacing w:line="360" w:lineRule="auto"/>
      </w:pPr>
      <w:bookmarkStart w:id="757" w:name="_Toc165911720"/>
      <w:r>
        <w:rPr>
          <w:rFonts w:hint="eastAsia"/>
        </w:rPr>
        <w:lastRenderedPageBreak/>
        <w:t>致</w:t>
      </w:r>
      <w:r>
        <w:rPr>
          <w:rFonts w:hint="eastAsia"/>
        </w:rPr>
        <w:t xml:space="preserve"> </w:t>
      </w:r>
      <w:r>
        <w:t xml:space="preserve"> </w:t>
      </w:r>
      <w:r>
        <w:rPr>
          <w:rFonts w:hint="eastAsia"/>
        </w:rPr>
        <w:t>谢</w:t>
      </w:r>
      <w:bookmarkEnd w:id="757"/>
    </w:p>
    <w:p w14:paraId="6D6D89C0" w14:textId="77777777" w:rsidR="00B44408" w:rsidRDefault="00B44408">
      <w:pPr>
        <w:spacing w:line="360" w:lineRule="auto"/>
        <w:ind w:firstLine="480"/>
      </w:pPr>
    </w:p>
    <w:sectPr w:rsidR="00B44408">
      <w:headerReference w:type="default" r:id="rId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C3A8C" w14:textId="77777777" w:rsidR="0074024C" w:rsidRDefault="0074024C">
      <w:pPr>
        <w:spacing w:line="240" w:lineRule="auto"/>
        <w:ind w:firstLine="480"/>
      </w:pPr>
      <w:r>
        <w:separator/>
      </w:r>
    </w:p>
    <w:p w14:paraId="27AEC0F0" w14:textId="77777777" w:rsidR="0074024C" w:rsidRDefault="0074024C">
      <w:pPr>
        <w:ind w:firstLine="480"/>
      </w:pPr>
    </w:p>
    <w:p w14:paraId="762C73E0" w14:textId="77777777" w:rsidR="0074024C" w:rsidRDefault="0074024C" w:rsidP="008957F8">
      <w:pPr>
        <w:ind w:firstLine="480"/>
      </w:pPr>
    </w:p>
    <w:p w14:paraId="22665D86" w14:textId="77777777" w:rsidR="0074024C" w:rsidRDefault="0074024C" w:rsidP="008957F8">
      <w:pPr>
        <w:ind w:firstLine="480"/>
      </w:pPr>
    </w:p>
    <w:p w14:paraId="4C1EAEFA" w14:textId="77777777" w:rsidR="0074024C" w:rsidRDefault="0074024C" w:rsidP="008957F8">
      <w:pPr>
        <w:ind w:firstLine="480"/>
      </w:pPr>
    </w:p>
    <w:p w14:paraId="502B89BB" w14:textId="77777777" w:rsidR="0074024C" w:rsidRDefault="0074024C" w:rsidP="008957F8">
      <w:pPr>
        <w:ind w:firstLine="480"/>
      </w:pPr>
    </w:p>
    <w:p w14:paraId="314FADC4" w14:textId="77777777" w:rsidR="0074024C" w:rsidRDefault="0074024C" w:rsidP="008957F8">
      <w:pPr>
        <w:ind w:firstLine="480"/>
      </w:pPr>
    </w:p>
    <w:p w14:paraId="58CA0215" w14:textId="77777777" w:rsidR="0074024C" w:rsidRDefault="0074024C" w:rsidP="0025174B">
      <w:pPr>
        <w:ind w:firstLine="480"/>
      </w:pPr>
    </w:p>
    <w:p w14:paraId="58BEBD37" w14:textId="77777777" w:rsidR="0074024C" w:rsidRDefault="0074024C" w:rsidP="0025174B">
      <w:pPr>
        <w:ind w:firstLine="480"/>
      </w:pPr>
    </w:p>
    <w:p w14:paraId="286DBBCD" w14:textId="77777777" w:rsidR="0074024C" w:rsidRDefault="0074024C" w:rsidP="008A2961">
      <w:pPr>
        <w:ind w:firstLine="480"/>
      </w:pPr>
    </w:p>
    <w:p w14:paraId="14CA72A1" w14:textId="77777777" w:rsidR="0074024C" w:rsidRDefault="0074024C" w:rsidP="008A2961">
      <w:pPr>
        <w:ind w:firstLine="480"/>
      </w:pPr>
    </w:p>
    <w:p w14:paraId="359C4515" w14:textId="77777777" w:rsidR="0074024C" w:rsidRDefault="0074024C" w:rsidP="00E907E2">
      <w:pPr>
        <w:ind w:firstLine="480"/>
      </w:pPr>
    </w:p>
    <w:p w14:paraId="4713121E" w14:textId="77777777" w:rsidR="0074024C" w:rsidRDefault="0074024C" w:rsidP="00E907E2">
      <w:pPr>
        <w:ind w:firstLine="480"/>
      </w:pPr>
    </w:p>
    <w:p w14:paraId="41AADA6C" w14:textId="77777777" w:rsidR="0074024C" w:rsidRDefault="0074024C" w:rsidP="00E907E2">
      <w:pPr>
        <w:ind w:firstLine="480"/>
      </w:pPr>
    </w:p>
    <w:p w14:paraId="528A2CB0" w14:textId="77777777" w:rsidR="0074024C" w:rsidRDefault="0074024C" w:rsidP="00E907E2">
      <w:pPr>
        <w:ind w:firstLine="480"/>
      </w:pPr>
    </w:p>
    <w:p w14:paraId="19E13268" w14:textId="77777777" w:rsidR="0074024C" w:rsidRDefault="0074024C" w:rsidP="00E907E2">
      <w:pPr>
        <w:ind w:firstLine="480"/>
      </w:pPr>
    </w:p>
    <w:p w14:paraId="6F578AC8" w14:textId="77777777" w:rsidR="0074024C" w:rsidRDefault="0074024C" w:rsidP="00E907E2">
      <w:pPr>
        <w:ind w:firstLine="480"/>
      </w:pPr>
    </w:p>
    <w:p w14:paraId="0C74140B" w14:textId="77777777" w:rsidR="0074024C" w:rsidRDefault="0074024C" w:rsidP="00E907E2">
      <w:pPr>
        <w:ind w:firstLine="480"/>
      </w:pPr>
    </w:p>
    <w:p w14:paraId="5C31A75C" w14:textId="77777777" w:rsidR="0074024C" w:rsidRDefault="0074024C" w:rsidP="00FC7166">
      <w:pPr>
        <w:ind w:firstLine="480"/>
      </w:pPr>
    </w:p>
    <w:p w14:paraId="77EE6B8E" w14:textId="77777777" w:rsidR="0074024C" w:rsidRDefault="0074024C" w:rsidP="00FC7166">
      <w:pPr>
        <w:ind w:firstLine="480"/>
      </w:pPr>
    </w:p>
    <w:p w14:paraId="10A11F73" w14:textId="77777777" w:rsidR="0074024C" w:rsidRDefault="0074024C" w:rsidP="00EE0D9A">
      <w:pPr>
        <w:ind w:firstLine="480"/>
      </w:pPr>
    </w:p>
    <w:p w14:paraId="104031CF" w14:textId="77777777" w:rsidR="0074024C" w:rsidRDefault="0074024C" w:rsidP="00EE0D9A">
      <w:pPr>
        <w:ind w:firstLine="480"/>
      </w:pPr>
    </w:p>
    <w:p w14:paraId="09C37A11" w14:textId="77777777" w:rsidR="0074024C" w:rsidRDefault="0074024C" w:rsidP="006C63D3">
      <w:pPr>
        <w:ind w:firstLine="480"/>
      </w:pPr>
    </w:p>
    <w:p w14:paraId="2B2E8391" w14:textId="77777777" w:rsidR="0074024C" w:rsidRDefault="0074024C" w:rsidP="006C63D3">
      <w:pPr>
        <w:ind w:firstLine="480"/>
      </w:pPr>
    </w:p>
    <w:p w14:paraId="327A1DA7" w14:textId="77777777" w:rsidR="0074024C" w:rsidRDefault="0074024C" w:rsidP="006C63D3">
      <w:pPr>
        <w:ind w:firstLine="480"/>
      </w:pPr>
    </w:p>
    <w:p w14:paraId="11D0708E" w14:textId="77777777" w:rsidR="0074024C" w:rsidRDefault="0074024C" w:rsidP="006C63D3">
      <w:pPr>
        <w:ind w:firstLine="480"/>
      </w:pPr>
    </w:p>
    <w:p w14:paraId="047AA5BF" w14:textId="77777777" w:rsidR="0074024C" w:rsidRDefault="0074024C" w:rsidP="000B78F9">
      <w:pPr>
        <w:ind w:firstLine="480"/>
      </w:pPr>
    </w:p>
    <w:p w14:paraId="70353FAA" w14:textId="77777777" w:rsidR="0074024C" w:rsidRDefault="0074024C" w:rsidP="000B78F9">
      <w:pPr>
        <w:ind w:firstLine="480"/>
      </w:pPr>
    </w:p>
    <w:p w14:paraId="45D84E33" w14:textId="77777777" w:rsidR="0074024C" w:rsidRDefault="0074024C" w:rsidP="000B78F9">
      <w:pPr>
        <w:ind w:firstLine="480"/>
      </w:pPr>
    </w:p>
    <w:p w14:paraId="163CD485" w14:textId="77777777" w:rsidR="0074024C" w:rsidRDefault="0074024C" w:rsidP="000B78F9">
      <w:pPr>
        <w:ind w:firstLine="480"/>
      </w:pPr>
    </w:p>
    <w:p w14:paraId="36B1AB90" w14:textId="77777777" w:rsidR="0074024C" w:rsidRDefault="0074024C" w:rsidP="000644AB">
      <w:pPr>
        <w:ind w:firstLine="480"/>
      </w:pPr>
    </w:p>
    <w:p w14:paraId="590F8475" w14:textId="77777777" w:rsidR="0074024C" w:rsidRDefault="0074024C" w:rsidP="00381934">
      <w:pPr>
        <w:ind w:firstLine="480"/>
      </w:pPr>
    </w:p>
    <w:p w14:paraId="435971D7" w14:textId="77777777" w:rsidR="0074024C" w:rsidRDefault="0074024C" w:rsidP="005208B5">
      <w:pPr>
        <w:ind w:firstLine="480"/>
      </w:pPr>
    </w:p>
    <w:p w14:paraId="5971302D" w14:textId="77777777" w:rsidR="0074024C" w:rsidRDefault="0074024C" w:rsidP="005208B5">
      <w:pPr>
        <w:ind w:firstLine="480"/>
      </w:pPr>
    </w:p>
    <w:p w14:paraId="66521DD7" w14:textId="77777777" w:rsidR="0074024C" w:rsidRDefault="0074024C" w:rsidP="006C09DD">
      <w:pPr>
        <w:ind w:firstLine="480"/>
      </w:pPr>
    </w:p>
    <w:p w14:paraId="774FA5BB" w14:textId="77777777" w:rsidR="0074024C" w:rsidRDefault="0074024C" w:rsidP="006C09DD">
      <w:pPr>
        <w:ind w:firstLine="480"/>
      </w:pPr>
    </w:p>
    <w:p w14:paraId="4595F4F7" w14:textId="77777777" w:rsidR="0074024C" w:rsidRDefault="0074024C" w:rsidP="00F73B5D">
      <w:pPr>
        <w:ind w:firstLine="480"/>
      </w:pPr>
    </w:p>
    <w:p w14:paraId="24E36F24" w14:textId="77777777" w:rsidR="0074024C" w:rsidRDefault="0074024C" w:rsidP="00353957">
      <w:pPr>
        <w:ind w:firstLine="480"/>
      </w:pPr>
    </w:p>
    <w:p w14:paraId="442B6F86" w14:textId="77777777" w:rsidR="0074024C" w:rsidRDefault="0074024C" w:rsidP="00353957">
      <w:pPr>
        <w:ind w:firstLine="480"/>
      </w:pPr>
    </w:p>
    <w:p w14:paraId="51625167" w14:textId="77777777" w:rsidR="0074024C" w:rsidRDefault="0074024C" w:rsidP="00794BCF">
      <w:pPr>
        <w:ind w:firstLine="480"/>
      </w:pPr>
    </w:p>
  </w:endnote>
  <w:endnote w:type="continuationSeparator" w:id="0">
    <w:p w14:paraId="13E3E020" w14:textId="77777777" w:rsidR="0074024C" w:rsidRDefault="0074024C">
      <w:pPr>
        <w:spacing w:line="240" w:lineRule="auto"/>
        <w:ind w:firstLine="480"/>
      </w:pPr>
      <w:r>
        <w:continuationSeparator/>
      </w:r>
    </w:p>
    <w:p w14:paraId="2819D630" w14:textId="77777777" w:rsidR="0074024C" w:rsidRDefault="0074024C">
      <w:pPr>
        <w:ind w:firstLine="480"/>
      </w:pPr>
    </w:p>
    <w:p w14:paraId="023AA983" w14:textId="77777777" w:rsidR="0074024C" w:rsidRDefault="0074024C" w:rsidP="008957F8">
      <w:pPr>
        <w:ind w:firstLine="480"/>
      </w:pPr>
    </w:p>
    <w:p w14:paraId="1F85B14D" w14:textId="77777777" w:rsidR="0074024C" w:rsidRDefault="0074024C" w:rsidP="008957F8">
      <w:pPr>
        <w:ind w:firstLine="480"/>
      </w:pPr>
    </w:p>
    <w:p w14:paraId="66EF9EFB" w14:textId="77777777" w:rsidR="0074024C" w:rsidRDefault="0074024C" w:rsidP="008957F8">
      <w:pPr>
        <w:ind w:firstLine="480"/>
      </w:pPr>
    </w:p>
    <w:p w14:paraId="11B2E305" w14:textId="77777777" w:rsidR="0074024C" w:rsidRDefault="0074024C" w:rsidP="008957F8">
      <w:pPr>
        <w:ind w:firstLine="480"/>
      </w:pPr>
    </w:p>
    <w:p w14:paraId="16BBF682" w14:textId="77777777" w:rsidR="0074024C" w:rsidRDefault="0074024C" w:rsidP="008957F8">
      <w:pPr>
        <w:ind w:firstLine="480"/>
      </w:pPr>
    </w:p>
    <w:p w14:paraId="43EC9BD7" w14:textId="77777777" w:rsidR="0074024C" w:rsidRDefault="0074024C" w:rsidP="0025174B">
      <w:pPr>
        <w:ind w:firstLine="480"/>
      </w:pPr>
    </w:p>
    <w:p w14:paraId="67234CF0" w14:textId="77777777" w:rsidR="0074024C" w:rsidRDefault="0074024C" w:rsidP="0025174B">
      <w:pPr>
        <w:ind w:firstLine="480"/>
      </w:pPr>
    </w:p>
    <w:p w14:paraId="504B781E" w14:textId="77777777" w:rsidR="0074024C" w:rsidRDefault="0074024C" w:rsidP="008A2961">
      <w:pPr>
        <w:ind w:firstLine="480"/>
      </w:pPr>
    </w:p>
    <w:p w14:paraId="7A4BE412" w14:textId="77777777" w:rsidR="0074024C" w:rsidRDefault="0074024C" w:rsidP="008A2961">
      <w:pPr>
        <w:ind w:firstLine="480"/>
      </w:pPr>
    </w:p>
    <w:p w14:paraId="4C798A30" w14:textId="77777777" w:rsidR="0074024C" w:rsidRDefault="0074024C" w:rsidP="00E907E2">
      <w:pPr>
        <w:ind w:firstLine="480"/>
      </w:pPr>
    </w:p>
    <w:p w14:paraId="6DB732D2" w14:textId="77777777" w:rsidR="0074024C" w:rsidRDefault="0074024C" w:rsidP="00E907E2">
      <w:pPr>
        <w:ind w:firstLine="480"/>
      </w:pPr>
    </w:p>
    <w:p w14:paraId="282584E5" w14:textId="77777777" w:rsidR="0074024C" w:rsidRDefault="0074024C" w:rsidP="00E907E2">
      <w:pPr>
        <w:ind w:firstLine="480"/>
      </w:pPr>
    </w:p>
    <w:p w14:paraId="42682087" w14:textId="77777777" w:rsidR="0074024C" w:rsidRDefault="0074024C" w:rsidP="00E907E2">
      <w:pPr>
        <w:ind w:firstLine="480"/>
      </w:pPr>
    </w:p>
    <w:p w14:paraId="2FB4C4FE" w14:textId="77777777" w:rsidR="0074024C" w:rsidRDefault="0074024C" w:rsidP="00E907E2">
      <w:pPr>
        <w:ind w:firstLine="480"/>
      </w:pPr>
    </w:p>
    <w:p w14:paraId="44F617F8" w14:textId="77777777" w:rsidR="0074024C" w:rsidRDefault="0074024C" w:rsidP="00E907E2">
      <w:pPr>
        <w:ind w:firstLine="480"/>
      </w:pPr>
    </w:p>
    <w:p w14:paraId="30025AD0" w14:textId="77777777" w:rsidR="0074024C" w:rsidRDefault="0074024C" w:rsidP="00E907E2">
      <w:pPr>
        <w:ind w:firstLine="480"/>
      </w:pPr>
    </w:p>
    <w:p w14:paraId="6562AF9B" w14:textId="77777777" w:rsidR="0074024C" w:rsidRDefault="0074024C" w:rsidP="00FC7166">
      <w:pPr>
        <w:ind w:firstLine="480"/>
      </w:pPr>
    </w:p>
    <w:p w14:paraId="15F7C98B" w14:textId="77777777" w:rsidR="0074024C" w:rsidRDefault="0074024C" w:rsidP="00FC7166">
      <w:pPr>
        <w:ind w:firstLine="480"/>
      </w:pPr>
    </w:p>
    <w:p w14:paraId="5DFB931D" w14:textId="77777777" w:rsidR="0074024C" w:rsidRDefault="0074024C" w:rsidP="00EE0D9A">
      <w:pPr>
        <w:ind w:firstLine="480"/>
      </w:pPr>
    </w:p>
    <w:p w14:paraId="1747B387" w14:textId="77777777" w:rsidR="0074024C" w:rsidRDefault="0074024C" w:rsidP="00EE0D9A">
      <w:pPr>
        <w:ind w:firstLine="480"/>
      </w:pPr>
    </w:p>
    <w:p w14:paraId="34BEFC6A" w14:textId="77777777" w:rsidR="0074024C" w:rsidRDefault="0074024C" w:rsidP="006C63D3">
      <w:pPr>
        <w:ind w:firstLine="480"/>
      </w:pPr>
    </w:p>
    <w:p w14:paraId="1DE63518" w14:textId="77777777" w:rsidR="0074024C" w:rsidRDefault="0074024C" w:rsidP="006C63D3">
      <w:pPr>
        <w:ind w:firstLine="480"/>
      </w:pPr>
    </w:p>
    <w:p w14:paraId="238F913E" w14:textId="77777777" w:rsidR="0074024C" w:rsidRDefault="0074024C" w:rsidP="006C63D3">
      <w:pPr>
        <w:ind w:firstLine="480"/>
      </w:pPr>
    </w:p>
    <w:p w14:paraId="55C3C1DA" w14:textId="77777777" w:rsidR="0074024C" w:rsidRDefault="0074024C" w:rsidP="006C63D3">
      <w:pPr>
        <w:ind w:firstLine="480"/>
      </w:pPr>
    </w:p>
    <w:p w14:paraId="51F0A93A" w14:textId="77777777" w:rsidR="0074024C" w:rsidRDefault="0074024C" w:rsidP="000B78F9">
      <w:pPr>
        <w:ind w:firstLine="480"/>
      </w:pPr>
    </w:p>
    <w:p w14:paraId="1898F887" w14:textId="77777777" w:rsidR="0074024C" w:rsidRDefault="0074024C" w:rsidP="000B78F9">
      <w:pPr>
        <w:ind w:firstLine="480"/>
      </w:pPr>
    </w:p>
    <w:p w14:paraId="3F832072" w14:textId="77777777" w:rsidR="0074024C" w:rsidRDefault="0074024C" w:rsidP="000B78F9">
      <w:pPr>
        <w:ind w:firstLine="480"/>
      </w:pPr>
    </w:p>
    <w:p w14:paraId="2480813E" w14:textId="77777777" w:rsidR="0074024C" w:rsidRDefault="0074024C" w:rsidP="000B78F9">
      <w:pPr>
        <w:ind w:firstLine="480"/>
      </w:pPr>
    </w:p>
    <w:p w14:paraId="70EAFA77" w14:textId="77777777" w:rsidR="0074024C" w:rsidRDefault="0074024C" w:rsidP="000644AB">
      <w:pPr>
        <w:ind w:firstLine="480"/>
      </w:pPr>
    </w:p>
    <w:p w14:paraId="0197AA5C" w14:textId="77777777" w:rsidR="0074024C" w:rsidRDefault="0074024C" w:rsidP="00381934">
      <w:pPr>
        <w:ind w:firstLine="480"/>
      </w:pPr>
    </w:p>
    <w:p w14:paraId="326F39F4" w14:textId="77777777" w:rsidR="0074024C" w:rsidRDefault="0074024C" w:rsidP="005208B5">
      <w:pPr>
        <w:ind w:firstLine="480"/>
      </w:pPr>
    </w:p>
    <w:p w14:paraId="700F17C3" w14:textId="77777777" w:rsidR="0074024C" w:rsidRDefault="0074024C" w:rsidP="005208B5">
      <w:pPr>
        <w:ind w:firstLine="480"/>
      </w:pPr>
    </w:p>
    <w:p w14:paraId="0E0F7C2E" w14:textId="77777777" w:rsidR="0074024C" w:rsidRDefault="0074024C" w:rsidP="006C09DD">
      <w:pPr>
        <w:ind w:firstLine="480"/>
      </w:pPr>
    </w:p>
    <w:p w14:paraId="031BB4D3" w14:textId="77777777" w:rsidR="0074024C" w:rsidRDefault="0074024C" w:rsidP="006C09DD">
      <w:pPr>
        <w:ind w:firstLine="480"/>
      </w:pPr>
    </w:p>
    <w:p w14:paraId="58F4BA66" w14:textId="77777777" w:rsidR="0074024C" w:rsidRDefault="0074024C" w:rsidP="00F73B5D">
      <w:pPr>
        <w:ind w:firstLine="480"/>
      </w:pPr>
    </w:p>
    <w:p w14:paraId="3F9FBA4B" w14:textId="77777777" w:rsidR="0074024C" w:rsidRDefault="0074024C" w:rsidP="00353957">
      <w:pPr>
        <w:ind w:firstLine="480"/>
      </w:pPr>
    </w:p>
    <w:p w14:paraId="6DBA948D" w14:textId="77777777" w:rsidR="0074024C" w:rsidRDefault="0074024C" w:rsidP="00353957">
      <w:pPr>
        <w:ind w:firstLine="480"/>
      </w:pPr>
    </w:p>
    <w:p w14:paraId="29E1E61A" w14:textId="77777777" w:rsidR="0074024C" w:rsidRDefault="0074024C" w:rsidP="00794BC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default"/>
    <w:sig w:usb0="00000001" w:usb1="080E0000" w:usb2="00000000" w:usb3="00000000" w:csb0="00040000" w:csb1="00000000"/>
  </w:font>
  <w:font w:name="楷体_GB2312">
    <w:altName w:val="楷体"/>
    <w:panose1 w:val="020B0604020202020204"/>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0"/>
    <w:family w:val="decorative"/>
    <w:pitch w:val="variable"/>
    <w:sig w:usb0="00000003" w:usb1="00000000" w:usb2="00000000" w:usb3="00000000" w:csb0="80000001" w:csb1="00000000"/>
  </w:font>
  <w:font w:name="PingFangSC-Regular">
    <w:altName w:val="Cambria"/>
    <w:panose1 w:val="020B0400000000000000"/>
    <w:charset w:val="00"/>
    <w:family w:val="roman"/>
    <w:notTrueType/>
    <w:pitch w:val="default"/>
  </w:font>
  <w:font w:name="楷体">
    <w:altName w:val="KaiT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ACE1C" w14:textId="77777777" w:rsidR="00B44408" w:rsidRDefault="00B44408">
    <w:pPr>
      <w:pStyle w:val="a9"/>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488775"/>
    </w:sdtPr>
    <w:sdtContent>
      <w:p w14:paraId="1563D5B3" w14:textId="77777777" w:rsidR="00B44408" w:rsidRDefault="00000000">
        <w:pPr>
          <w:pStyle w:val="a9"/>
          <w:ind w:firstLine="360"/>
          <w:jc w:val="right"/>
        </w:pPr>
        <w:r>
          <w:fldChar w:fldCharType="begin"/>
        </w:r>
        <w:r>
          <w:instrText>PAGE   \* MERGEFORMAT</w:instrText>
        </w:r>
        <w:r>
          <w:fldChar w:fldCharType="separate"/>
        </w:r>
        <w:r>
          <w:rPr>
            <w:lang w:val="zh-CN"/>
          </w:rPr>
          <w:t>2</w:t>
        </w:r>
        <w:r>
          <w:fldChar w:fldCharType="end"/>
        </w:r>
      </w:p>
    </w:sdtContent>
  </w:sdt>
  <w:p w14:paraId="3209F30B" w14:textId="77777777" w:rsidR="00B44408" w:rsidRDefault="00B44408">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AEBDC" w14:textId="77777777" w:rsidR="00B44408" w:rsidRDefault="00B44408">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BECD0" w14:textId="77777777" w:rsidR="00B44408" w:rsidRDefault="00B44408">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56328" w14:textId="77777777" w:rsidR="00B44408" w:rsidRDefault="00B44408">
    <w:pPr>
      <w:pStyle w:val="a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CD33D" w14:textId="77777777" w:rsidR="00B44408" w:rsidRDefault="00B44408">
    <w:pPr>
      <w:pStyle w:val="a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94A65" w14:textId="77777777" w:rsidR="00B44408" w:rsidRDefault="00B44408">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039764"/>
    </w:sdtPr>
    <w:sdtContent>
      <w:p w14:paraId="56F437FF" w14:textId="77777777" w:rsidR="00B44408" w:rsidRDefault="00000000">
        <w:pPr>
          <w:pStyle w:val="a9"/>
          <w:ind w:firstLine="360"/>
          <w:jc w:val="right"/>
        </w:pPr>
        <w:r>
          <w:fldChar w:fldCharType="begin"/>
        </w:r>
        <w:r>
          <w:instrText>PAGE   \* MERGEFORMAT</w:instrText>
        </w:r>
        <w:r>
          <w:fldChar w:fldCharType="separate"/>
        </w:r>
        <w:r>
          <w:rPr>
            <w:lang w:val="zh-CN"/>
          </w:rPr>
          <w:t>2</w:t>
        </w:r>
        <w:r>
          <w:fldChar w:fldCharType="end"/>
        </w:r>
      </w:p>
    </w:sdtContent>
  </w:sdt>
  <w:p w14:paraId="72152732" w14:textId="77777777" w:rsidR="00B44408" w:rsidRDefault="00B44408">
    <w:pPr>
      <w:pStyle w:val="a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651853"/>
    </w:sdtPr>
    <w:sdtContent>
      <w:p w14:paraId="6BD809D3" w14:textId="77777777" w:rsidR="00B44408" w:rsidRDefault="00000000">
        <w:pPr>
          <w:pStyle w:val="a9"/>
          <w:ind w:firstLine="360"/>
          <w:jc w:val="right"/>
        </w:pPr>
        <w:r>
          <w:fldChar w:fldCharType="begin"/>
        </w:r>
        <w:r>
          <w:instrText>PAGE   \* MERGEFORMAT</w:instrText>
        </w:r>
        <w:r>
          <w:fldChar w:fldCharType="separate"/>
        </w:r>
        <w:r>
          <w:rPr>
            <w:lang w:val="zh-CN"/>
          </w:rPr>
          <w:t>2</w:t>
        </w:r>
        <w:r>
          <w:fldChar w:fldCharType="end"/>
        </w:r>
      </w:p>
    </w:sdtContent>
  </w:sdt>
  <w:p w14:paraId="59FDE068" w14:textId="77777777" w:rsidR="00B44408" w:rsidRDefault="00B44408">
    <w:pPr>
      <w:pStyle w:val="a9"/>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681639"/>
    </w:sdtPr>
    <w:sdtContent>
      <w:p w14:paraId="4E32F46F" w14:textId="77777777" w:rsidR="00B44408" w:rsidRDefault="00000000">
        <w:pPr>
          <w:pStyle w:val="a9"/>
          <w:ind w:firstLine="360"/>
          <w:jc w:val="right"/>
        </w:pPr>
        <w:r>
          <w:fldChar w:fldCharType="begin"/>
        </w:r>
        <w:r>
          <w:instrText>PAGE   \* MERGEFORMAT</w:instrText>
        </w:r>
        <w:r>
          <w:fldChar w:fldCharType="separate"/>
        </w:r>
        <w:r>
          <w:rPr>
            <w:lang w:val="zh-CN"/>
          </w:rPr>
          <w:t>2</w:t>
        </w:r>
        <w:r>
          <w:fldChar w:fldCharType="end"/>
        </w:r>
      </w:p>
    </w:sdtContent>
  </w:sdt>
  <w:p w14:paraId="13D83812" w14:textId="77777777" w:rsidR="00B44408" w:rsidRDefault="00B44408">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2F8FF" w14:textId="77777777" w:rsidR="0074024C" w:rsidRDefault="0074024C">
      <w:pPr>
        <w:ind w:firstLine="480"/>
      </w:pPr>
      <w:r>
        <w:separator/>
      </w:r>
    </w:p>
    <w:p w14:paraId="56572601" w14:textId="77777777" w:rsidR="0074024C" w:rsidRDefault="0074024C">
      <w:pPr>
        <w:ind w:firstLine="480"/>
      </w:pPr>
    </w:p>
    <w:p w14:paraId="6859DD43" w14:textId="77777777" w:rsidR="0074024C" w:rsidRDefault="0074024C" w:rsidP="008957F8">
      <w:pPr>
        <w:ind w:firstLine="480"/>
      </w:pPr>
    </w:p>
    <w:p w14:paraId="5A8A3891" w14:textId="77777777" w:rsidR="0074024C" w:rsidRDefault="0074024C" w:rsidP="008957F8">
      <w:pPr>
        <w:ind w:firstLine="480"/>
      </w:pPr>
    </w:p>
    <w:p w14:paraId="03A8FBBB" w14:textId="77777777" w:rsidR="0074024C" w:rsidRDefault="0074024C" w:rsidP="008957F8">
      <w:pPr>
        <w:ind w:firstLine="480"/>
      </w:pPr>
    </w:p>
    <w:p w14:paraId="04CDDB60" w14:textId="77777777" w:rsidR="0074024C" w:rsidRDefault="0074024C" w:rsidP="008957F8">
      <w:pPr>
        <w:ind w:firstLine="480"/>
      </w:pPr>
    </w:p>
    <w:p w14:paraId="6865AC51" w14:textId="77777777" w:rsidR="0074024C" w:rsidRDefault="0074024C" w:rsidP="008957F8">
      <w:pPr>
        <w:ind w:firstLine="480"/>
      </w:pPr>
    </w:p>
    <w:p w14:paraId="1F909358" w14:textId="77777777" w:rsidR="0074024C" w:rsidRDefault="0074024C" w:rsidP="0025174B">
      <w:pPr>
        <w:ind w:firstLine="480"/>
      </w:pPr>
    </w:p>
    <w:p w14:paraId="08714A60" w14:textId="77777777" w:rsidR="0074024C" w:rsidRDefault="0074024C" w:rsidP="0025174B">
      <w:pPr>
        <w:ind w:firstLine="480"/>
      </w:pPr>
    </w:p>
    <w:p w14:paraId="7D3EE936" w14:textId="77777777" w:rsidR="0074024C" w:rsidRDefault="0074024C" w:rsidP="008A2961">
      <w:pPr>
        <w:ind w:firstLine="480"/>
      </w:pPr>
    </w:p>
    <w:p w14:paraId="7185C07D" w14:textId="77777777" w:rsidR="0074024C" w:rsidRDefault="0074024C" w:rsidP="008A2961">
      <w:pPr>
        <w:ind w:firstLine="480"/>
      </w:pPr>
    </w:p>
    <w:p w14:paraId="33366FA0" w14:textId="77777777" w:rsidR="0074024C" w:rsidRDefault="0074024C" w:rsidP="00E907E2">
      <w:pPr>
        <w:ind w:firstLine="480"/>
      </w:pPr>
    </w:p>
    <w:p w14:paraId="4A651C79" w14:textId="77777777" w:rsidR="0074024C" w:rsidRDefault="0074024C" w:rsidP="00E907E2">
      <w:pPr>
        <w:ind w:firstLine="480"/>
      </w:pPr>
    </w:p>
    <w:p w14:paraId="24023583" w14:textId="77777777" w:rsidR="0074024C" w:rsidRDefault="0074024C" w:rsidP="00E907E2">
      <w:pPr>
        <w:ind w:firstLine="480"/>
      </w:pPr>
    </w:p>
    <w:p w14:paraId="03CB971E" w14:textId="77777777" w:rsidR="0074024C" w:rsidRDefault="0074024C" w:rsidP="00E907E2">
      <w:pPr>
        <w:ind w:firstLine="480"/>
      </w:pPr>
    </w:p>
    <w:p w14:paraId="34711A0A" w14:textId="77777777" w:rsidR="0074024C" w:rsidRDefault="0074024C" w:rsidP="00E907E2">
      <w:pPr>
        <w:ind w:firstLine="480"/>
      </w:pPr>
    </w:p>
    <w:p w14:paraId="7200B7B0" w14:textId="77777777" w:rsidR="0074024C" w:rsidRDefault="0074024C" w:rsidP="00E907E2">
      <w:pPr>
        <w:ind w:firstLine="480"/>
      </w:pPr>
    </w:p>
    <w:p w14:paraId="2093D4C6" w14:textId="77777777" w:rsidR="0074024C" w:rsidRDefault="0074024C" w:rsidP="00E907E2">
      <w:pPr>
        <w:ind w:firstLine="480"/>
      </w:pPr>
    </w:p>
    <w:p w14:paraId="625670BE" w14:textId="77777777" w:rsidR="0074024C" w:rsidRDefault="0074024C" w:rsidP="00FC7166">
      <w:pPr>
        <w:ind w:firstLine="480"/>
      </w:pPr>
    </w:p>
    <w:p w14:paraId="2930076F" w14:textId="77777777" w:rsidR="0074024C" w:rsidRDefault="0074024C" w:rsidP="00FC7166">
      <w:pPr>
        <w:ind w:firstLine="480"/>
      </w:pPr>
    </w:p>
    <w:p w14:paraId="329A0212" w14:textId="77777777" w:rsidR="0074024C" w:rsidRDefault="0074024C" w:rsidP="00EE0D9A">
      <w:pPr>
        <w:ind w:firstLine="480"/>
      </w:pPr>
    </w:p>
    <w:p w14:paraId="594E30B9" w14:textId="77777777" w:rsidR="0074024C" w:rsidRDefault="0074024C" w:rsidP="00EE0D9A">
      <w:pPr>
        <w:ind w:firstLine="480"/>
      </w:pPr>
    </w:p>
    <w:p w14:paraId="27B00E49" w14:textId="77777777" w:rsidR="0074024C" w:rsidRDefault="0074024C" w:rsidP="006C63D3">
      <w:pPr>
        <w:ind w:firstLine="480"/>
      </w:pPr>
    </w:p>
    <w:p w14:paraId="2820E1A2" w14:textId="77777777" w:rsidR="0074024C" w:rsidRDefault="0074024C" w:rsidP="006C63D3">
      <w:pPr>
        <w:ind w:firstLine="480"/>
      </w:pPr>
    </w:p>
    <w:p w14:paraId="107CD8E6" w14:textId="77777777" w:rsidR="0074024C" w:rsidRDefault="0074024C" w:rsidP="006C63D3">
      <w:pPr>
        <w:ind w:firstLine="480"/>
      </w:pPr>
    </w:p>
    <w:p w14:paraId="2099A940" w14:textId="77777777" w:rsidR="0074024C" w:rsidRDefault="0074024C" w:rsidP="006C63D3">
      <w:pPr>
        <w:ind w:firstLine="480"/>
      </w:pPr>
    </w:p>
    <w:p w14:paraId="41FED0D8" w14:textId="77777777" w:rsidR="0074024C" w:rsidRDefault="0074024C" w:rsidP="000B78F9">
      <w:pPr>
        <w:ind w:firstLine="480"/>
      </w:pPr>
    </w:p>
    <w:p w14:paraId="679ECB14" w14:textId="77777777" w:rsidR="0074024C" w:rsidRDefault="0074024C" w:rsidP="000B78F9">
      <w:pPr>
        <w:ind w:firstLine="480"/>
      </w:pPr>
    </w:p>
    <w:p w14:paraId="51E1AB96" w14:textId="77777777" w:rsidR="0074024C" w:rsidRDefault="0074024C" w:rsidP="000B78F9">
      <w:pPr>
        <w:ind w:firstLine="480"/>
      </w:pPr>
    </w:p>
    <w:p w14:paraId="598073DB" w14:textId="77777777" w:rsidR="0074024C" w:rsidRDefault="0074024C" w:rsidP="000B78F9">
      <w:pPr>
        <w:ind w:firstLine="480"/>
      </w:pPr>
    </w:p>
    <w:p w14:paraId="2FE974A6" w14:textId="77777777" w:rsidR="0074024C" w:rsidRDefault="0074024C" w:rsidP="000644AB">
      <w:pPr>
        <w:ind w:firstLine="480"/>
      </w:pPr>
    </w:p>
    <w:p w14:paraId="2A2CC0D9" w14:textId="77777777" w:rsidR="0074024C" w:rsidRDefault="0074024C" w:rsidP="00381934">
      <w:pPr>
        <w:ind w:firstLine="480"/>
      </w:pPr>
    </w:p>
    <w:p w14:paraId="11EF15AF" w14:textId="77777777" w:rsidR="0074024C" w:rsidRDefault="0074024C" w:rsidP="005208B5">
      <w:pPr>
        <w:ind w:firstLine="480"/>
      </w:pPr>
    </w:p>
    <w:p w14:paraId="1C1F8DAE" w14:textId="77777777" w:rsidR="0074024C" w:rsidRDefault="0074024C" w:rsidP="005208B5">
      <w:pPr>
        <w:ind w:firstLine="480"/>
      </w:pPr>
    </w:p>
    <w:p w14:paraId="018AFB0C" w14:textId="77777777" w:rsidR="0074024C" w:rsidRDefault="0074024C" w:rsidP="006C09DD">
      <w:pPr>
        <w:ind w:firstLine="480"/>
      </w:pPr>
    </w:p>
    <w:p w14:paraId="4BCD9CA1" w14:textId="77777777" w:rsidR="0074024C" w:rsidRDefault="0074024C" w:rsidP="006C09DD">
      <w:pPr>
        <w:ind w:firstLine="480"/>
      </w:pPr>
    </w:p>
    <w:p w14:paraId="29FE98D8" w14:textId="77777777" w:rsidR="0074024C" w:rsidRDefault="0074024C" w:rsidP="00F73B5D">
      <w:pPr>
        <w:ind w:firstLine="480"/>
      </w:pPr>
    </w:p>
    <w:p w14:paraId="273A58EF" w14:textId="77777777" w:rsidR="0074024C" w:rsidRDefault="0074024C" w:rsidP="00353957">
      <w:pPr>
        <w:ind w:firstLine="480"/>
      </w:pPr>
    </w:p>
    <w:p w14:paraId="047280BA" w14:textId="77777777" w:rsidR="0074024C" w:rsidRDefault="0074024C" w:rsidP="00353957">
      <w:pPr>
        <w:ind w:firstLine="480"/>
      </w:pPr>
    </w:p>
    <w:p w14:paraId="37C10004" w14:textId="77777777" w:rsidR="0074024C" w:rsidRDefault="0074024C" w:rsidP="00794BCF">
      <w:pPr>
        <w:ind w:firstLine="480"/>
      </w:pPr>
    </w:p>
  </w:footnote>
  <w:footnote w:type="continuationSeparator" w:id="0">
    <w:p w14:paraId="406C249B" w14:textId="77777777" w:rsidR="0074024C" w:rsidRDefault="0074024C">
      <w:pPr>
        <w:ind w:firstLine="480"/>
      </w:pPr>
      <w:r>
        <w:continuationSeparator/>
      </w:r>
    </w:p>
    <w:p w14:paraId="0FC51D10" w14:textId="77777777" w:rsidR="0074024C" w:rsidRDefault="0074024C">
      <w:pPr>
        <w:ind w:firstLine="480"/>
      </w:pPr>
    </w:p>
    <w:p w14:paraId="17F89E9F" w14:textId="77777777" w:rsidR="0074024C" w:rsidRDefault="0074024C" w:rsidP="008957F8">
      <w:pPr>
        <w:ind w:firstLine="480"/>
      </w:pPr>
    </w:p>
    <w:p w14:paraId="37E9E8E4" w14:textId="77777777" w:rsidR="0074024C" w:rsidRDefault="0074024C" w:rsidP="008957F8">
      <w:pPr>
        <w:ind w:firstLine="480"/>
      </w:pPr>
    </w:p>
    <w:p w14:paraId="23985656" w14:textId="77777777" w:rsidR="0074024C" w:rsidRDefault="0074024C" w:rsidP="008957F8">
      <w:pPr>
        <w:ind w:firstLine="480"/>
      </w:pPr>
    </w:p>
    <w:p w14:paraId="2634DD1D" w14:textId="77777777" w:rsidR="0074024C" w:rsidRDefault="0074024C" w:rsidP="008957F8">
      <w:pPr>
        <w:ind w:firstLine="480"/>
      </w:pPr>
    </w:p>
    <w:p w14:paraId="55135A08" w14:textId="77777777" w:rsidR="0074024C" w:rsidRDefault="0074024C" w:rsidP="008957F8">
      <w:pPr>
        <w:ind w:firstLine="480"/>
      </w:pPr>
    </w:p>
    <w:p w14:paraId="6271BD18" w14:textId="77777777" w:rsidR="0074024C" w:rsidRDefault="0074024C" w:rsidP="0025174B">
      <w:pPr>
        <w:ind w:firstLine="480"/>
      </w:pPr>
    </w:p>
    <w:p w14:paraId="407039E7" w14:textId="77777777" w:rsidR="0074024C" w:rsidRDefault="0074024C" w:rsidP="0025174B">
      <w:pPr>
        <w:ind w:firstLine="480"/>
      </w:pPr>
    </w:p>
    <w:p w14:paraId="2C6A3A3F" w14:textId="77777777" w:rsidR="0074024C" w:rsidRDefault="0074024C" w:rsidP="008A2961">
      <w:pPr>
        <w:ind w:firstLine="480"/>
      </w:pPr>
    </w:p>
    <w:p w14:paraId="024948E0" w14:textId="77777777" w:rsidR="0074024C" w:rsidRDefault="0074024C" w:rsidP="008A2961">
      <w:pPr>
        <w:ind w:firstLine="480"/>
      </w:pPr>
    </w:p>
    <w:p w14:paraId="507D5F83" w14:textId="77777777" w:rsidR="0074024C" w:rsidRDefault="0074024C" w:rsidP="00E907E2">
      <w:pPr>
        <w:ind w:firstLine="480"/>
      </w:pPr>
    </w:p>
    <w:p w14:paraId="74C60FE3" w14:textId="77777777" w:rsidR="0074024C" w:rsidRDefault="0074024C" w:rsidP="00E907E2">
      <w:pPr>
        <w:ind w:firstLine="480"/>
      </w:pPr>
    </w:p>
    <w:p w14:paraId="6D5C6C80" w14:textId="77777777" w:rsidR="0074024C" w:rsidRDefault="0074024C" w:rsidP="00E907E2">
      <w:pPr>
        <w:ind w:firstLine="480"/>
      </w:pPr>
    </w:p>
    <w:p w14:paraId="0DBB6011" w14:textId="77777777" w:rsidR="0074024C" w:rsidRDefault="0074024C" w:rsidP="00E907E2">
      <w:pPr>
        <w:ind w:firstLine="480"/>
      </w:pPr>
    </w:p>
    <w:p w14:paraId="68611F80" w14:textId="77777777" w:rsidR="0074024C" w:rsidRDefault="0074024C" w:rsidP="00E907E2">
      <w:pPr>
        <w:ind w:firstLine="480"/>
      </w:pPr>
    </w:p>
    <w:p w14:paraId="71025B99" w14:textId="77777777" w:rsidR="0074024C" w:rsidRDefault="0074024C" w:rsidP="00E907E2">
      <w:pPr>
        <w:ind w:firstLine="480"/>
      </w:pPr>
    </w:p>
    <w:p w14:paraId="0280DE38" w14:textId="77777777" w:rsidR="0074024C" w:rsidRDefault="0074024C" w:rsidP="00E907E2">
      <w:pPr>
        <w:ind w:firstLine="480"/>
      </w:pPr>
    </w:p>
    <w:p w14:paraId="24D9B189" w14:textId="77777777" w:rsidR="0074024C" w:rsidRDefault="0074024C" w:rsidP="00FC7166">
      <w:pPr>
        <w:ind w:firstLine="480"/>
      </w:pPr>
    </w:p>
    <w:p w14:paraId="4E7C882C" w14:textId="77777777" w:rsidR="0074024C" w:rsidRDefault="0074024C" w:rsidP="00FC7166">
      <w:pPr>
        <w:ind w:firstLine="480"/>
      </w:pPr>
    </w:p>
    <w:p w14:paraId="1A80E1B2" w14:textId="77777777" w:rsidR="0074024C" w:rsidRDefault="0074024C" w:rsidP="00EE0D9A">
      <w:pPr>
        <w:ind w:firstLine="480"/>
      </w:pPr>
    </w:p>
    <w:p w14:paraId="5D5F17BE" w14:textId="77777777" w:rsidR="0074024C" w:rsidRDefault="0074024C" w:rsidP="00EE0D9A">
      <w:pPr>
        <w:ind w:firstLine="480"/>
      </w:pPr>
    </w:p>
    <w:p w14:paraId="241EC910" w14:textId="77777777" w:rsidR="0074024C" w:rsidRDefault="0074024C" w:rsidP="006C63D3">
      <w:pPr>
        <w:ind w:firstLine="480"/>
      </w:pPr>
    </w:p>
    <w:p w14:paraId="4C143A03" w14:textId="77777777" w:rsidR="0074024C" w:rsidRDefault="0074024C" w:rsidP="006C63D3">
      <w:pPr>
        <w:ind w:firstLine="480"/>
      </w:pPr>
    </w:p>
    <w:p w14:paraId="3F025EB4" w14:textId="77777777" w:rsidR="0074024C" w:rsidRDefault="0074024C" w:rsidP="006C63D3">
      <w:pPr>
        <w:ind w:firstLine="480"/>
      </w:pPr>
    </w:p>
    <w:p w14:paraId="58F80285" w14:textId="77777777" w:rsidR="0074024C" w:rsidRDefault="0074024C" w:rsidP="006C63D3">
      <w:pPr>
        <w:ind w:firstLine="480"/>
      </w:pPr>
    </w:p>
    <w:p w14:paraId="3D858E12" w14:textId="77777777" w:rsidR="0074024C" w:rsidRDefault="0074024C" w:rsidP="000B78F9">
      <w:pPr>
        <w:ind w:firstLine="480"/>
      </w:pPr>
    </w:p>
    <w:p w14:paraId="47A815A4" w14:textId="77777777" w:rsidR="0074024C" w:rsidRDefault="0074024C" w:rsidP="000B78F9">
      <w:pPr>
        <w:ind w:firstLine="480"/>
      </w:pPr>
    </w:p>
    <w:p w14:paraId="16530AE6" w14:textId="77777777" w:rsidR="0074024C" w:rsidRDefault="0074024C" w:rsidP="000B78F9">
      <w:pPr>
        <w:ind w:firstLine="480"/>
      </w:pPr>
    </w:p>
    <w:p w14:paraId="0AD5D6A0" w14:textId="77777777" w:rsidR="0074024C" w:rsidRDefault="0074024C" w:rsidP="000B78F9">
      <w:pPr>
        <w:ind w:firstLine="480"/>
      </w:pPr>
    </w:p>
    <w:p w14:paraId="48976D06" w14:textId="77777777" w:rsidR="0074024C" w:rsidRDefault="0074024C" w:rsidP="000644AB">
      <w:pPr>
        <w:ind w:firstLine="480"/>
      </w:pPr>
    </w:p>
    <w:p w14:paraId="743E6228" w14:textId="77777777" w:rsidR="0074024C" w:rsidRDefault="0074024C" w:rsidP="00381934">
      <w:pPr>
        <w:ind w:firstLine="480"/>
      </w:pPr>
    </w:p>
    <w:p w14:paraId="184896B7" w14:textId="77777777" w:rsidR="0074024C" w:rsidRDefault="0074024C" w:rsidP="005208B5">
      <w:pPr>
        <w:ind w:firstLine="480"/>
      </w:pPr>
    </w:p>
    <w:p w14:paraId="33CA9976" w14:textId="77777777" w:rsidR="0074024C" w:rsidRDefault="0074024C" w:rsidP="005208B5">
      <w:pPr>
        <w:ind w:firstLine="480"/>
      </w:pPr>
    </w:p>
    <w:p w14:paraId="7E6E196F" w14:textId="77777777" w:rsidR="0074024C" w:rsidRDefault="0074024C" w:rsidP="006C09DD">
      <w:pPr>
        <w:ind w:firstLine="480"/>
      </w:pPr>
    </w:p>
    <w:p w14:paraId="60D2A1CC" w14:textId="77777777" w:rsidR="0074024C" w:rsidRDefault="0074024C" w:rsidP="006C09DD">
      <w:pPr>
        <w:ind w:firstLine="480"/>
      </w:pPr>
    </w:p>
    <w:p w14:paraId="0B95ED4C" w14:textId="77777777" w:rsidR="0074024C" w:rsidRDefault="0074024C" w:rsidP="00F73B5D">
      <w:pPr>
        <w:ind w:firstLine="480"/>
      </w:pPr>
    </w:p>
    <w:p w14:paraId="11BD3C74" w14:textId="77777777" w:rsidR="0074024C" w:rsidRDefault="0074024C" w:rsidP="00353957">
      <w:pPr>
        <w:ind w:firstLine="480"/>
      </w:pPr>
    </w:p>
    <w:p w14:paraId="23C4D854" w14:textId="77777777" w:rsidR="0074024C" w:rsidRDefault="0074024C" w:rsidP="00353957">
      <w:pPr>
        <w:ind w:firstLine="480"/>
      </w:pPr>
    </w:p>
    <w:p w14:paraId="51ABCC1B" w14:textId="77777777" w:rsidR="0074024C" w:rsidRDefault="0074024C" w:rsidP="00794BC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F616" w14:textId="77777777" w:rsidR="00B44408" w:rsidRDefault="00B44408">
    <w:pPr>
      <w:pStyle w:val="ab"/>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E0EB9" w14:textId="77777777" w:rsidR="00B44408" w:rsidRDefault="00000000">
    <w:pPr>
      <w:pStyle w:val="ab"/>
      <w:ind w:firstLineChars="0" w:firstLine="0"/>
      <w:rPr>
        <w:rFonts w:ascii="楷体" w:eastAsia="楷体" w:hAnsi="楷体"/>
      </w:rPr>
    </w:pPr>
    <w:r>
      <w:rPr>
        <w:rFonts w:ascii="楷体" w:eastAsia="楷体" w:hAnsi="楷体" w:hint="eastAsia"/>
      </w:rPr>
      <w:t xml:space="preserve">第1章 绪 </w:t>
    </w:r>
    <w:r>
      <w:rPr>
        <w:rFonts w:ascii="楷体" w:eastAsia="楷体" w:hAnsi="楷体"/>
      </w:rPr>
      <w:t xml:space="preserve"> </w:t>
    </w:r>
    <w:r>
      <w:rPr>
        <w:rFonts w:ascii="楷体" w:eastAsia="楷体" w:hAnsi="楷体" w:hint="eastAsia"/>
      </w:rPr>
      <w:t>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C2F9" w14:textId="77777777" w:rsidR="00B44408" w:rsidRDefault="00000000">
    <w:pPr>
      <w:pStyle w:val="ab"/>
      <w:ind w:firstLineChars="0" w:firstLine="0"/>
      <w:rPr>
        <w:rFonts w:ascii="楷体" w:eastAsia="楷体" w:hAnsi="楷体"/>
      </w:rPr>
    </w:pPr>
    <w:r>
      <w:rPr>
        <w:rFonts w:ascii="楷体" w:eastAsia="楷体" w:hAnsi="楷体" w:hint="eastAsia"/>
      </w:rPr>
      <w:t>第</w:t>
    </w:r>
    <w:r>
      <w:rPr>
        <w:rFonts w:ascii="楷体" w:eastAsia="楷体" w:hAnsi="楷体"/>
      </w:rPr>
      <w:t>2</w:t>
    </w:r>
    <w:r>
      <w:rPr>
        <w:rFonts w:ascii="楷体" w:eastAsia="楷体" w:hAnsi="楷体" w:hint="eastAsia"/>
      </w:rPr>
      <w:t>章 相关工作</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4153" w14:textId="7B235BE2" w:rsidR="00B44408" w:rsidRDefault="00000000">
    <w:pPr>
      <w:pStyle w:val="ab"/>
      <w:ind w:firstLine="360"/>
    </w:pPr>
    <w:r>
      <w:rPr>
        <w:rFonts w:ascii="楷体" w:eastAsia="楷体" w:hAnsi="楷体"/>
      </w:rPr>
      <w:fldChar w:fldCharType="begin"/>
    </w:r>
    <w:r>
      <w:rPr>
        <w:rFonts w:ascii="楷体" w:eastAsia="楷体" w:hAnsi="楷体"/>
      </w:rPr>
      <w:instrText xml:space="preserve"> </w:instrText>
    </w:r>
    <w:r>
      <w:rPr>
        <w:rFonts w:ascii="楷体" w:eastAsia="楷体" w:hAnsi="楷体" w:hint="eastAsia"/>
      </w:rPr>
      <w:instrText>STYLEREF  "标题 1"  \* MERGEFORMAT</w:instrText>
    </w:r>
    <w:r>
      <w:rPr>
        <w:rFonts w:ascii="楷体" w:eastAsia="楷体" w:hAnsi="楷体"/>
      </w:rPr>
      <w:instrText xml:space="preserve"> </w:instrText>
    </w:r>
    <w:r>
      <w:rPr>
        <w:rFonts w:ascii="楷体" w:eastAsia="楷体" w:hAnsi="楷体"/>
      </w:rPr>
      <w:fldChar w:fldCharType="separate"/>
    </w:r>
    <w:r w:rsidR="0098121C">
      <w:rPr>
        <w:rFonts w:ascii="楷体" w:eastAsia="楷体" w:hAnsi="楷体" w:hint="eastAsia"/>
        <w:noProof/>
      </w:rPr>
      <w:t>第</w:t>
    </w:r>
    <w:r w:rsidR="0098121C">
      <w:rPr>
        <w:rFonts w:ascii="楷体" w:eastAsia="楷体" w:hAnsi="楷体"/>
        <w:noProof/>
      </w:rPr>
      <w:t>3章 一种跨环境的复杂系统动力学学习模型</w:t>
    </w:r>
    <w:r>
      <w:rPr>
        <w:rFonts w:ascii="楷体" w:eastAsia="楷体" w:hAnsi="楷体"/>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0C4D7" w14:textId="77777777" w:rsidR="00B44408" w:rsidRDefault="00000000">
    <w:pPr>
      <w:pStyle w:val="ab"/>
      <w:ind w:firstLineChars="0" w:firstLine="0"/>
      <w:rPr>
        <w:rFonts w:ascii="楷体" w:eastAsia="楷体" w:hAnsi="楷体"/>
      </w:rPr>
    </w:pPr>
    <w:r>
      <w:rPr>
        <w:rFonts w:ascii="楷体" w:eastAsia="楷体" w:hAnsi="楷体" w:hint="eastAsia"/>
      </w:rPr>
      <w:t xml:space="preserve">致 </w:t>
    </w:r>
    <w:r>
      <w:rPr>
        <w:rFonts w:ascii="楷体" w:eastAsia="楷体" w:hAnsi="楷体"/>
      </w:rPr>
      <w:t xml:space="preserve"> </w:t>
    </w:r>
    <w:r>
      <w:rPr>
        <w:rFonts w:ascii="楷体" w:eastAsia="楷体" w:hAnsi="楷体"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C0100" w14:textId="77777777" w:rsidR="00B44408" w:rsidRDefault="00B44408">
    <w:pPr>
      <w:pStyle w:val="ab"/>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6CFA1" w14:textId="77777777" w:rsidR="00B44408" w:rsidRDefault="00B44408">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6A05D" w14:textId="77777777" w:rsidR="00B44408" w:rsidRDefault="00B44408">
    <w:pPr>
      <w:pStyle w:val="a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74E1" w14:textId="77777777" w:rsidR="00B44408" w:rsidRDefault="00B44408">
    <w:pPr>
      <w:pStyle w:val="ab"/>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0E33" w14:textId="77777777" w:rsidR="00B44408" w:rsidRDefault="00B44408">
    <w:pPr>
      <w:pStyle w:val="ab"/>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403AB" w14:textId="77777777" w:rsidR="00B44408" w:rsidRDefault="00000000">
    <w:pPr>
      <w:pStyle w:val="ab"/>
      <w:ind w:firstLineChars="0" w:firstLine="0"/>
      <w:rPr>
        <w:rFonts w:ascii="楷体" w:eastAsia="楷体" w:hAnsi="楷体"/>
      </w:rPr>
    </w:pPr>
    <w:r>
      <w:rPr>
        <w:rFonts w:ascii="楷体" w:eastAsia="楷体" w:hAnsi="楷体" w:hint="eastAsia"/>
      </w:rPr>
      <w:t xml:space="preserve">摘 </w:t>
    </w:r>
    <w:r>
      <w:rPr>
        <w:rFonts w:ascii="楷体" w:eastAsia="楷体" w:hAnsi="楷体"/>
      </w:rPr>
      <w:t xml:space="preserve"> </w:t>
    </w:r>
    <w:r>
      <w:rPr>
        <w:rFonts w:ascii="楷体" w:eastAsia="楷体" w:hAnsi="楷体" w:hint="eastAsia"/>
      </w:rPr>
      <w:t>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EAD35" w14:textId="77777777" w:rsidR="00B44408" w:rsidRDefault="00000000">
    <w:pPr>
      <w:pStyle w:val="ab"/>
      <w:ind w:firstLineChars="0" w:firstLine="0"/>
      <w:rPr>
        <w:rFonts w:ascii="楷体" w:eastAsia="楷体" w:hAnsi="楷体"/>
      </w:rPr>
    </w:pPr>
    <w:r>
      <w:rPr>
        <w:rFonts w:ascii="楷体" w:eastAsia="楷体" w:hAnsi="楷体" w:hint="eastAsia"/>
      </w:rPr>
      <w:t>A</w:t>
    </w:r>
    <w:r>
      <w:rPr>
        <w:rFonts w:ascii="楷体" w:eastAsia="楷体" w:hAnsi="楷体"/>
      </w:rPr>
      <w:t>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5FBB9" w14:textId="77777777" w:rsidR="00B44408" w:rsidRDefault="00000000">
    <w:pPr>
      <w:pStyle w:val="ab"/>
      <w:ind w:firstLineChars="0" w:firstLine="0"/>
      <w:rPr>
        <w:rFonts w:ascii="楷体" w:eastAsia="楷体" w:hAnsi="楷体"/>
      </w:rPr>
    </w:pPr>
    <w:r>
      <w:rPr>
        <w:rFonts w:ascii="楷体" w:eastAsia="楷体" w:hAnsi="楷体" w:hint="eastAsia"/>
      </w:rPr>
      <w:t xml:space="preserve">目 </w:t>
    </w:r>
    <w:r>
      <w:rPr>
        <w:rFonts w:ascii="楷体" w:eastAsia="楷体" w:hAnsi="楷体"/>
      </w:rPr>
      <w:t xml:space="preserve"> </w:t>
    </w:r>
    <w:r>
      <w:rPr>
        <w:rFonts w:ascii="楷体" w:eastAsia="楷体" w:hAnsi="楷体"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5BC975"/>
    <w:multiLevelType w:val="singleLevel"/>
    <w:tmpl w:val="AF5BC975"/>
    <w:lvl w:ilvl="0">
      <w:start w:val="4"/>
      <w:numFmt w:val="decimal"/>
      <w:suff w:val="space"/>
      <w:lvlText w:val="第%1章"/>
      <w:lvlJc w:val="left"/>
    </w:lvl>
  </w:abstractNum>
  <w:abstractNum w:abstractNumId="1" w15:restartNumberingAfterBreak="0">
    <w:nsid w:val="71661CDB"/>
    <w:multiLevelType w:val="multilevel"/>
    <w:tmpl w:val="71661CD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72081963">
    <w:abstractNumId w:val="0"/>
  </w:num>
  <w:num w:numId="2" w16cid:durableId="7955608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ng">
    <w15:presenceInfo w15:providerId="None" w15:userId="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bordersDoNotSurroundHeader/>
  <w:bordersDoNotSurroundFooter/>
  <w:proofState w:grammar="clean"/>
  <w:defaultTabStop w:val="48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UyYzcxOTNlYWQ3OTFmNWZhNGRmYjYwNGQ4MDZmNWEifQ=="/>
  </w:docVars>
  <w:rsids>
    <w:rsidRoot w:val="00172A27"/>
    <w:rsid w:val="000000DF"/>
    <w:rsid w:val="0000111B"/>
    <w:rsid w:val="0000122B"/>
    <w:rsid w:val="00001974"/>
    <w:rsid w:val="00001A0D"/>
    <w:rsid w:val="000031A8"/>
    <w:rsid w:val="00003202"/>
    <w:rsid w:val="0000321D"/>
    <w:rsid w:val="0000496B"/>
    <w:rsid w:val="00004D8E"/>
    <w:rsid w:val="000057A7"/>
    <w:rsid w:val="00005AC2"/>
    <w:rsid w:val="00006AD8"/>
    <w:rsid w:val="00006E68"/>
    <w:rsid w:val="00007A60"/>
    <w:rsid w:val="00007DD7"/>
    <w:rsid w:val="000105FE"/>
    <w:rsid w:val="00012B47"/>
    <w:rsid w:val="00012CCC"/>
    <w:rsid w:val="00014721"/>
    <w:rsid w:val="0001472F"/>
    <w:rsid w:val="00015615"/>
    <w:rsid w:val="00015C42"/>
    <w:rsid w:val="00016A51"/>
    <w:rsid w:val="00017B1E"/>
    <w:rsid w:val="00021B23"/>
    <w:rsid w:val="0002334D"/>
    <w:rsid w:val="00023391"/>
    <w:rsid w:val="00023426"/>
    <w:rsid w:val="0002362B"/>
    <w:rsid w:val="00023B55"/>
    <w:rsid w:val="00023C15"/>
    <w:rsid w:val="0002431E"/>
    <w:rsid w:val="000245FD"/>
    <w:rsid w:val="000250DA"/>
    <w:rsid w:val="00025A19"/>
    <w:rsid w:val="00025EB1"/>
    <w:rsid w:val="00026110"/>
    <w:rsid w:val="00026688"/>
    <w:rsid w:val="00026AF5"/>
    <w:rsid w:val="000277BA"/>
    <w:rsid w:val="00030565"/>
    <w:rsid w:val="00031FE7"/>
    <w:rsid w:val="00032C6D"/>
    <w:rsid w:val="00032CC4"/>
    <w:rsid w:val="00033D3D"/>
    <w:rsid w:val="00033D51"/>
    <w:rsid w:val="00035334"/>
    <w:rsid w:val="000356A6"/>
    <w:rsid w:val="000357BC"/>
    <w:rsid w:val="00035DD6"/>
    <w:rsid w:val="0003796F"/>
    <w:rsid w:val="00037BFC"/>
    <w:rsid w:val="0004018E"/>
    <w:rsid w:val="0004071B"/>
    <w:rsid w:val="00041637"/>
    <w:rsid w:val="00042CE4"/>
    <w:rsid w:val="000433E0"/>
    <w:rsid w:val="0004470E"/>
    <w:rsid w:val="00045BF4"/>
    <w:rsid w:val="00046499"/>
    <w:rsid w:val="000469AA"/>
    <w:rsid w:val="00046A0E"/>
    <w:rsid w:val="00046D99"/>
    <w:rsid w:val="000479A4"/>
    <w:rsid w:val="00047CB8"/>
    <w:rsid w:val="00047E28"/>
    <w:rsid w:val="0005092D"/>
    <w:rsid w:val="000511E5"/>
    <w:rsid w:val="00052746"/>
    <w:rsid w:val="00052863"/>
    <w:rsid w:val="00052E47"/>
    <w:rsid w:val="00053ECB"/>
    <w:rsid w:val="00054F44"/>
    <w:rsid w:val="00055398"/>
    <w:rsid w:val="000553D0"/>
    <w:rsid w:val="00055407"/>
    <w:rsid w:val="0005696A"/>
    <w:rsid w:val="00057B2E"/>
    <w:rsid w:val="0006007F"/>
    <w:rsid w:val="0006041C"/>
    <w:rsid w:val="00060502"/>
    <w:rsid w:val="00060FD4"/>
    <w:rsid w:val="0006199A"/>
    <w:rsid w:val="000624C4"/>
    <w:rsid w:val="00062ACB"/>
    <w:rsid w:val="000633BA"/>
    <w:rsid w:val="00063A67"/>
    <w:rsid w:val="00063FE8"/>
    <w:rsid w:val="000644AB"/>
    <w:rsid w:val="000660FC"/>
    <w:rsid w:val="000663BD"/>
    <w:rsid w:val="00066C15"/>
    <w:rsid w:val="00067991"/>
    <w:rsid w:val="00071DE0"/>
    <w:rsid w:val="00072362"/>
    <w:rsid w:val="00073B7C"/>
    <w:rsid w:val="00073D92"/>
    <w:rsid w:val="00074C02"/>
    <w:rsid w:val="00074C93"/>
    <w:rsid w:val="00075DCB"/>
    <w:rsid w:val="00076871"/>
    <w:rsid w:val="00076D5B"/>
    <w:rsid w:val="00076F0D"/>
    <w:rsid w:val="000773A2"/>
    <w:rsid w:val="000773DD"/>
    <w:rsid w:val="0007756E"/>
    <w:rsid w:val="00077F7E"/>
    <w:rsid w:val="000802BA"/>
    <w:rsid w:val="000818A4"/>
    <w:rsid w:val="00081BEB"/>
    <w:rsid w:val="00081F03"/>
    <w:rsid w:val="000821B7"/>
    <w:rsid w:val="00082757"/>
    <w:rsid w:val="0008288C"/>
    <w:rsid w:val="000836B5"/>
    <w:rsid w:val="000845B0"/>
    <w:rsid w:val="0008582E"/>
    <w:rsid w:val="00085FFE"/>
    <w:rsid w:val="00086095"/>
    <w:rsid w:val="0008635F"/>
    <w:rsid w:val="00086373"/>
    <w:rsid w:val="00087B71"/>
    <w:rsid w:val="00087C39"/>
    <w:rsid w:val="00087CD7"/>
    <w:rsid w:val="00091F9B"/>
    <w:rsid w:val="000921B9"/>
    <w:rsid w:val="0009274A"/>
    <w:rsid w:val="000928EC"/>
    <w:rsid w:val="00092E5D"/>
    <w:rsid w:val="00093187"/>
    <w:rsid w:val="00094EA6"/>
    <w:rsid w:val="00096224"/>
    <w:rsid w:val="00096301"/>
    <w:rsid w:val="00096E91"/>
    <w:rsid w:val="00096EE9"/>
    <w:rsid w:val="000977FB"/>
    <w:rsid w:val="00097E61"/>
    <w:rsid w:val="000A0444"/>
    <w:rsid w:val="000A0C31"/>
    <w:rsid w:val="000A0DD3"/>
    <w:rsid w:val="000A2017"/>
    <w:rsid w:val="000A2BD0"/>
    <w:rsid w:val="000A31F5"/>
    <w:rsid w:val="000A3885"/>
    <w:rsid w:val="000A3C9B"/>
    <w:rsid w:val="000A51EF"/>
    <w:rsid w:val="000A55FF"/>
    <w:rsid w:val="000A5CCE"/>
    <w:rsid w:val="000A6381"/>
    <w:rsid w:val="000A69E6"/>
    <w:rsid w:val="000A6F5A"/>
    <w:rsid w:val="000A705D"/>
    <w:rsid w:val="000A7249"/>
    <w:rsid w:val="000A77AE"/>
    <w:rsid w:val="000A7B3F"/>
    <w:rsid w:val="000B07C4"/>
    <w:rsid w:val="000B0F32"/>
    <w:rsid w:val="000B114B"/>
    <w:rsid w:val="000B12B9"/>
    <w:rsid w:val="000B1A4A"/>
    <w:rsid w:val="000B1C65"/>
    <w:rsid w:val="000B3E92"/>
    <w:rsid w:val="000B48C9"/>
    <w:rsid w:val="000B4A85"/>
    <w:rsid w:val="000B4D03"/>
    <w:rsid w:val="000B4F1E"/>
    <w:rsid w:val="000B54EC"/>
    <w:rsid w:val="000B56F2"/>
    <w:rsid w:val="000B6150"/>
    <w:rsid w:val="000B652D"/>
    <w:rsid w:val="000B690E"/>
    <w:rsid w:val="000B78F9"/>
    <w:rsid w:val="000B7FEC"/>
    <w:rsid w:val="000C01B2"/>
    <w:rsid w:val="000C1877"/>
    <w:rsid w:val="000C220E"/>
    <w:rsid w:val="000C28D0"/>
    <w:rsid w:val="000C2938"/>
    <w:rsid w:val="000C3409"/>
    <w:rsid w:val="000C3483"/>
    <w:rsid w:val="000C374A"/>
    <w:rsid w:val="000C462A"/>
    <w:rsid w:val="000C47DE"/>
    <w:rsid w:val="000C4F1A"/>
    <w:rsid w:val="000D033F"/>
    <w:rsid w:val="000D039F"/>
    <w:rsid w:val="000D06C6"/>
    <w:rsid w:val="000D0970"/>
    <w:rsid w:val="000D0EC2"/>
    <w:rsid w:val="000D1071"/>
    <w:rsid w:val="000D269E"/>
    <w:rsid w:val="000D26D6"/>
    <w:rsid w:val="000D3BF4"/>
    <w:rsid w:val="000D3E4D"/>
    <w:rsid w:val="000D4D27"/>
    <w:rsid w:val="000D4F75"/>
    <w:rsid w:val="000D5D2C"/>
    <w:rsid w:val="000D6CB8"/>
    <w:rsid w:val="000D6D0A"/>
    <w:rsid w:val="000D7EC0"/>
    <w:rsid w:val="000E0BF1"/>
    <w:rsid w:val="000E1D7B"/>
    <w:rsid w:val="000E23A3"/>
    <w:rsid w:val="000E2D22"/>
    <w:rsid w:val="000E36DB"/>
    <w:rsid w:val="000E3BE2"/>
    <w:rsid w:val="000E4689"/>
    <w:rsid w:val="000E49F1"/>
    <w:rsid w:val="000E53FE"/>
    <w:rsid w:val="000E5962"/>
    <w:rsid w:val="000E6CDD"/>
    <w:rsid w:val="000E78BB"/>
    <w:rsid w:val="000E7D23"/>
    <w:rsid w:val="000F0DB0"/>
    <w:rsid w:val="000F14FD"/>
    <w:rsid w:val="000F1504"/>
    <w:rsid w:val="000F15B9"/>
    <w:rsid w:val="000F1701"/>
    <w:rsid w:val="000F2B28"/>
    <w:rsid w:val="000F35B4"/>
    <w:rsid w:val="000F4C58"/>
    <w:rsid w:val="000F5916"/>
    <w:rsid w:val="000F5D12"/>
    <w:rsid w:val="000F6C29"/>
    <w:rsid w:val="000F7330"/>
    <w:rsid w:val="000F7ADB"/>
    <w:rsid w:val="001007A7"/>
    <w:rsid w:val="001009D2"/>
    <w:rsid w:val="00100DAE"/>
    <w:rsid w:val="00101CF3"/>
    <w:rsid w:val="00102080"/>
    <w:rsid w:val="001022AD"/>
    <w:rsid w:val="0010278B"/>
    <w:rsid w:val="001027A6"/>
    <w:rsid w:val="00103A44"/>
    <w:rsid w:val="0010521B"/>
    <w:rsid w:val="001059CA"/>
    <w:rsid w:val="00105AB9"/>
    <w:rsid w:val="001062C1"/>
    <w:rsid w:val="00106723"/>
    <w:rsid w:val="00107177"/>
    <w:rsid w:val="0011025A"/>
    <w:rsid w:val="0011084B"/>
    <w:rsid w:val="001108DE"/>
    <w:rsid w:val="00110F78"/>
    <w:rsid w:val="00110F88"/>
    <w:rsid w:val="00111745"/>
    <w:rsid w:val="00111CA8"/>
    <w:rsid w:val="00111EB5"/>
    <w:rsid w:val="00112BAE"/>
    <w:rsid w:val="00112E78"/>
    <w:rsid w:val="00113C5B"/>
    <w:rsid w:val="00114196"/>
    <w:rsid w:val="00114406"/>
    <w:rsid w:val="0011486C"/>
    <w:rsid w:val="0011575B"/>
    <w:rsid w:val="0011590C"/>
    <w:rsid w:val="00115DA3"/>
    <w:rsid w:val="00116EB2"/>
    <w:rsid w:val="00121191"/>
    <w:rsid w:val="0012130C"/>
    <w:rsid w:val="001218D8"/>
    <w:rsid w:val="00122325"/>
    <w:rsid w:val="001223ED"/>
    <w:rsid w:val="00122C0E"/>
    <w:rsid w:val="00122FE1"/>
    <w:rsid w:val="00123134"/>
    <w:rsid w:val="001236D2"/>
    <w:rsid w:val="001241AF"/>
    <w:rsid w:val="00124628"/>
    <w:rsid w:val="00124A68"/>
    <w:rsid w:val="00124E8A"/>
    <w:rsid w:val="001251E7"/>
    <w:rsid w:val="0012538A"/>
    <w:rsid w:val="00125402"/>
    <w:rsid w:val="00125A5E"/>
    <w:rsid w:val="00125B00"/>
    <w:rsid w:val="00125D2E"/>
    <w:rsid w:val="0012660E"/>
    <w:rsid w:val="0012669B"/>
    <w:rsid w:val="00126811"/>
    <w:rsid w:val="0012776D"/>
    <w:rsid w:val="00127BFA"/>
    <w:rsid w:val="001301B4"/>
    <w:rsid w:val="001303FA"/>
    <w:rsid w:val="00130550"/>
    <w:rsid w:val="0013056D"/>
    <w:rsid w:val="00130AF8"/>
    <w:rsid w:val="00131D31"/>
    <w:rsid w:val="00132CF9"/>
    <w:rsid w:val="00133AC2"/>
    <w:rsid w:val="00133DCA"/>
    <w:rsid w:val="00134221"/>
    <w:rsid w:val="00134C31"/>
    <w:rsid w:val="00134E99"/>
    <w:rsid w:val="001360CB"/>
    <w:rsid w:val="00136E7C"/>
    <w:rsid w:val="0013702C"/>
    <w:rsid w:val="001401E2"/>
    <w:rsid w:val="001414D4"/>
    <w:rsid w:val="00141940"/>
    <w:rsid w:val="00141BE1"/>
    <w:rsid w:val="00142C2A"/>
    <w:rsid w:val="001430B8"/>
    <w:rsid w:val="00143179"/>
    <w:rsid w:val="0014337A"/>
    <w:rsid w:val="001435D9"/>
    <w:rsid w:val="00143D8C"/>
    <w:rsid w:val="00143EE6"/>
    <w:rsid w:val="00144BA8"/>
    <w:rsid w:val="0014529C"/>
    <w:rsid w:val="00147D64"/>
    <w:rsid w:val="00150605"/>
    <w:rsid w:val="00150B87"/>
    <w:rsid w:val="00152053"/>
    <w:rsid w:val="00152658"/>
    <w:rsid w:val="00153B0D"/>
    <w:rsid w:val="00153DEE"/>
    <w:rsid w:val="00154519"/>
    <w:rsid w:val="0015468C"/>
    <w:rsid w:val="001548FD"/>
    <w:rsid w:val="00154DA6"/>
    <w:rsid w:val="00160382"/>
    <w:rsid w:val="001610C7"/>
    <w:rsid w:val="0016199D"/>
    <w:rsid w:val="00162BEF"/>
    <w:rsid w:val="00162FAE"/>
    <w:rsid w:val="001631DC"/>
    <w:rsid w:val="0016479D"/>
    <w:rsid w:val="00164E5E"/>
    <w:rsid w:val="00165445"/>
    <w:rsid w:val="001659D6"/>
    <w:rsid w:val="001661A3"/>
    <w:rsid w:val="00166C9D"/>
    <w:rsid w:val="00166CD2"/>
    <w:rsid w:val="00167A3F"/>
    <w:rsid w:val="001704CA"/>
    <w:rsid w:val="001713E8"/>
    <w:rsid w:val="001717D0"/>
    <w:rsid w:val="00171902"/>
    <w:rsid w:val="00172A27"/>
    <w:rsid w:val="00173560"/>
    <w:rsid w:val="00173D4F"/>
    <w:rsid w:val="00174C57"/>
    <w:rsid w:val="0017583F"/>
    <w:rsid w:val="00175D5D"/>
    <w:rsid w:val="001776A5"/>
    <w:rsid w:val="00177BC0"/>
    <w:rsid w:val="00180004"/>
    <w:rsid w:val="0018081F"/>
    <w:rsid w:val="001813EE"/>
    <w:rsid w:val="00182501"/>
    <w:rsid w:val="00182DC6"/>
    <w:rsid w:val="00182DD3"/>
    <w:rsid w:val="00183668"/>
    <w:rsid w:val="0018372F"/>
    <w:rsid w:val="0018392E"/>
    <w:rsid w:val="0018428D"/>
    <w:rsid w:val="00184308"/>
    <w:rsid w:val="00184AB3"/>
    <w:rsid w:val="001855DA"/>
    <w:rsid w:val="001857EE"/>
    <w:rsid w:val="001865AA"/>
    <w:rsid w:val="001867A4"/>
    <w:rsid w:val="00186FA1"/>
    <w:rsid w:val="00187652"/>
    <w:rsid w:val="00187DFA"/>
    <w:rsid w:val="00190072"/>
    <w:rsid w:val="001905B9"/>
    <w:rsid w:val="00190627"/>
    <w:rsid w:val="00191872"/>
    <w:rsid w:val="00191EEE"/>
    <w:rsid w:val="001920E5"/>
    <w:rsid w:val="001923E0"/>
    <w:rsid w:val="0019288E"/>
    <w:rsid w:val="00192932"/>
    <w:rsid w:val="00194A06"/>
    <w:rsid w:val="001956B9"/>
    <w:rsid w:val="00195709"/>
    <w:rsid w:val="00195A6C"/>
    <w:rsid w:val="00195F92"/>
    <w:rsid w:val="00196316"/>
    <w:rsid w:val="001965CE"/>
    <w:rsid w:val="00196B0D"/>
    <w:rsid w:val="00196D59"/>
    <w:rsid w:val="00196F3C"/>
    <w:rsid w:val="0019789B"/>
    <w:rsid w:val="001A09CC"/>
    <w:rsid w:val="001A0FB8"/>
    <w:rsid w:val="001A10CF"/>
    <w:rsid w:val="001A265E"/>
    <w:rsid w:val="001A27B2"/>
    <w:rsid w:val="001A2F9D"/>
    <w:rsid w:val="001A3430"/>
    <w:rsid w:val="001A3CDE"/>
    <w:rsid w:val="001A41DA"/>
    <w:rsid w:val="001A4314"/>
    <w:rsid w:val="001A5CA3"/>
    <w:rsid w:val="001A6907"/>
    <w:rsid w:val="001A7592"/>
    <w:rsid w:val="001A7699"/>
    <w:rsid w:val="001A7F2F"/>
    <w:rsid w:val="001B0CAD"/>
    <w:rsid w:val="001B0E3B"/>
    <w:rsid w:val="001B120F"/>
    <w:rsid w:val="001B23D4"/>
    <w:rsid w:val="001B363E"/>
    <w:rsid w:val="001B3A97"/>
    <w:rsid w:val="001B404D"/>
    <w:rsid w:val="001B4489"/>
    <w:rsid w:val="001B457B"/>
    <w:rsid w:val="001B4D3A"/>
    <w:rsid w:val="001B5EDC"/>
    <w:rsid w:val="001B697A"/>
    <w:rsid w:val="001B6D6B"/>
    <w:rsid w:val="001B7209"/>
    <w:rsid w:val="001B72F3"/>
    <w:rsid w:val="001B7323"/>
    <w:rsid w:val="001B73D7"/>
    <w:rsid w:val="001B77A2"/>
    <w:rsid w:val="001C08DA"/>
    <w:rsid w:val="001C0C2B"/>
    <w:rsid w:val="001C0FF4"/>
    <w:rsid w:val="001C1108"/>
    <w:rsid w:val="001C1C47"/>
    <w:rsid w:val="001C2579"/>
    <w:rsid w:val="001C2E57"/>
    <w:rsid w:val="001C3C79"/>
    <w:rsid w:val="001C4227"/>
    <w:rsid w:val="001C4943"/>
    <w:rsid w:val="001C49F3"/>
    <w:rsid w:val="001C5209"/>
    <w:rsid w:val="001C5B11"/>
    <w:rsid w:val="001C5F76"/>
    <w:rsid w:val="001C6113"/>
    <w:rsid w:val="001C7856"/>
    <w:rsid w:val="001C7AF5"/>
    <w:rsid w:val="001D0CEA"/>
    <w:rsid w:val="001D0E5E"/>
    <w:rsid w:val="001D124C"/>
    <w:rsid w:val="001D1516"/>
    <w:rsid w:val="001D19FA"/>
    <w:rsid w:val="001D1FE7"/>
    <w:rsid w:val="001D32C7"/>
    <w:rsid w:val="001D3E6F"/>
    <w:rsid w:val="001D3E7D"/>
    <w:rsid w:val="001D47E8"/>
    <w:rsid w:val="001D4D5E"/>
    <w:rsid w:val="001D5A6C"/>
    <w:rsid w:val="001D6291"/>
    <w:rsid w:val="001D6494"/>
    <w:rsid w:val="001D6EDC"/>
    <w:rsid w:val="001E065D"/>
    <w:rsid w:val="001E073F"/>
    <w:rsid w:val="001E0B2F"/>
    <w:rsid w:val="001E133F"/>
    <w:rsid w:val="001E195D"/>
    <w:rsid w:val="001E2229"/>
    <w:rsid w:val="001E2298"/>
    <w:rsid w:val="001E2F12"/>
    <w:rsid w:val="001E4445"/>
    <w:rsid w:val="001E4E6F"/>
    <w:rsid w:val="001E50F6"/>
    <w:rsid w:val="001E5EF1"/>
    <w:rsid w:val="001E60C6"/>
    <w:rsid w:val="001E63D4"/>
    <w:rsid w:val="001E7457"/>
    <w:rsid w:val="001E7766"/>
    <w:rsid w:val="001E7896"/>
    <w:rsid w:val="001F1357"/>
    <w:rsid w:val="001F3120"/>
    <w:rsid w:val="001F4CC1"/>
    <w:rsid w:val="001F5D54"/>
    <w:rsid w:val="001F6D9F"/>
    <w:rsid w:val="001F7712"/>
    <w:rsid w:val="001F77EB"/>
    <w:rsid w:val="0020043A"/>
    <w:rsid w:val="00201331"/>
    <w:rsid w:val="00202775"/>
    <w:rsid w:val="002029E7"/>
    <w:rsid w:val="00203593"/>
    <w:rsid w:val="00204588"/>
    <w:rsid w:val="002049CD"/>
    <w:rsid w:val="002050F1"/>
    <w:rsid w:val="00205307"/>
    <w:rsid w:val="0020534D"/>
    <w:rsid w:val="00206667"/>
    <w:rsid w:val="002072CC"/>
    <w:rsid w:val="00207922"/>
    <w:rsid w:val="00207C2B"/>
    <w:rsid w:val="002101BD"/>
    <w:rsid w:val="0021049E"/>
    <w:rsid w:val="00210EDD"/>
    <w:rsid w:val="00210FB6"/>
    <w:rsid w:val="002119BE"/>
    <w:rsid w:val="00211ACA"/>
    <w:rsid w:val="00211E84"/>
    <w:rsid w:val="002121A3"/>
    <w:rsid w:val="00212EA9"/>
    <w:rsid w:val="002136E6"/>
    <w:rsid w:val="00213757"/>
    <w:rsid w:val="00213F21"/>
    <w:rsid w:val="00215603"/>
    <w:rsid w:val="00215AD7"/>
    <w:rsid w:val="00216744"/>
    <w:rsid w:val="00216A61"/>
    <w:rsid w:val="00216DF0"/>
    <w:rsid w:val="002171A8"/>
    <w:rsid w:val="002171AE"/>
    <w:rsid w:val="00217A03"/>
    <w:rsid w:val="00217D7C"/>
    <w:rsid w:val="0022214C"/>
    <w:rsid w:val="00222776"/>
    <w:rsid w:val="00222B31"/>
    <w:rsid w:val="00222B84"/>
    <w:rsid w:val="00222E44"/>
    <w:rsid w:val="002230D4"/>
    <w:rsid w:val="00223DBA"/>
    <w:rsid w:val="002247D0"/>
    <w:rsid w:val="00225649"/>
    <w:rsid w:val="00225840"/>
    <w:rsid w:val="00225954"/>
    <w:rsid w:val="00226861"/>
    <w:rsid w:val="00227C29"/>
    <w:rsid w:val="00227F75"/>
    <w:rsid w:val="002303E1"/>
    <w:rsid w:val="00230EC0"/>
    <w:rsid w:val="00231293"/>
    <w:rsid w:val="0023164A"/>
    <w:rsid w:val="00232888"/>
    <w:rsid w:val="00232E6F"/>
    <w:rsid w:val="00233538"/>
    <w:rsid w:val="0023355B"/>
    <w:rsid w:val="00233E6F"/>
    <w:rsid w:val="00234001"/>
    <w:rsid w:val="002343F7"/>
    <w:rsid w:val="002345EB"/>
    <w:rsid w:val="002356F1"/>
    <w:rsid w:val="00235A9C"/>
    <w:rsid w:val="00236B79"/>
    <w:rsid w:val="00236E99"/>
    <w:rsid w:val="00237B40"/>
    <w:rsid w:val="0024078E"/>
    <w:rsid w:val="00240A23"/>
    <w:rsid w:val="00240EF5"/>
    <w:rsid w:val="00240EFB"/>
    <w:rsid w:val="002413E6"/>
    <w:rsid w:val="002421EA"/>
    <w:rsid w:val="00242ED8"/>
    <w:rsid w:val="00243A81"/>
    <w:rsid w:val="0024462E"/>
    <w:rsid w:val="00244935"/>
    <w:rsid w:val="002456F2"/>
    <w:rsid w:val="0024644C"/>
    <w:rsid w:val="00246BD6"/>
    <w:rsid w:val="00246E7D"/>
    <w:rsid w:val="002478C4"/>
    <w:rsid w:val="00247D2F"/>
    <w:rsid w:val="00247D50"/>
    <w:rsid w:val="00250329"/>
    <w:rsid w:val="0025043E"/>
    <w:rsid w:val="00250836"/>
    <w:rsid w:val="0025174B"/>
    <w:rsid w:val="002522A1"/>
    <w:rsid w:val="0025236A"/>
    <w:rsid w:val="00252F47"/>
    <w:rsid w:val="00253752"/>
    <w:rsid w:val="0025378A"/>
    <w:rsid w:val="002543C1"/>
    <w:rsid w:val="00254714"/>
    <w:rsid w:val="002550FA"/>
    <w:rsid w:val="0025527F"/>
    <w:rsid w:val="002560E0"/>
    <w:rsid w:val="002563A9"/>
    <w:rsid w:val="00256515"/>
    <w:rsid w:val="002567FA"/>
    <w:rsid w:val="00256B90"/>
    <w:rsid w:val="00256D1D"/>
    <w:rsid w:val="00257173"/>
    <w:rsid w:val="00260789"/>
    <w:rsid w:val="00260A3D"/>
    <w:rsid w:val="002623FD"/>
    <w:rsid w:val="00262706"/>
    <w:rsid w:val="00262BC4"/>
    <w:rsid w:val="00262BEB"/>
    <w:rsid w:val="002633FA"/>
    <w:rsid w:val="002639E1"/>
    <w:rsid w:val="00263A56"/>
    <w:rsid w:val="00263F80"/>
    <w:rsid w:val="00263FCE"/>
    <w:rsid w:val="00264A08"/>
    <w:rsid w:val="00265AE0"/>
    <w:rsid w:val="00266B4A"/>
    <w:rsid w:val="00267613"/>
    <w:rsid w:val="002677C8"/>
    <w:rsid w:val="00270F1D"/>
    <w:rsid w:val="00271129"/>
    <w:rsid w:val="002715DF"/>
    <w:rsid w:val="0027185C"/>
    <w:rsid w:val="00271EC5"/>
    <w:rsid w:val="00272320"/>
    <w:rsid w:val="00272DF9"/>
    <w:rsid w:val="00273219"/>
    <w:rsid w:val="002741A5"/>
    <w:rsid w:val="00274265"/>
    <w:rsid w:val="00274363"/>
    <w:rsid w:val="00276396"/>
    <w:rsid w:val="00276812"/>
    <w:rsid w:val="002770DD"/>
    <w:rsid w:val="0027783B"/>
    <w:rsid w:val="00277B18"/>
    <w:rsid w:val="00277EF0"/>
    <w:rsid w:val="002802D8"/>
    <w:rsid w:val="00280924"/>
    <w:rsid w:val="00280A2D"/>
    <w:rsid w:val="002812DA"/>
    <w:rsid w:val="00281F09"/>
    <w:rsid w:val="00282137"/>
    <w:rsid w:val="00282657"/>
    <w:rsid w:val="002826AA"/>
    <w:rsid w:val="002826FD"/>
    <w:rsid w:val="0028353F"/>
    <w:rsid w:val="00283F63"/>
    <w:rsid w:val="00284844"/>
    <w:rsid w:val="00284AB8"/>
    <w:rsid w:val="0028529B"/>
    <w:rsid w:val="00286353"/>
    <w:rsid w:val="0028754D"/>
    <w:rsid w:val="00287E8E"/>
    <w:rsid w:val="002900DC"/>
    <w:rsid w:val="002906F3"/>
    <w:rsid w:val="00290DA0"/>
    <w:rsid w:val="00292062"/>
    <w:rsid w:val="00292086"/>
    <w:rsid w:val="00292A88"/>
    <w:rsid w:val="00294B9A"/>
    <w:rsid w:val="002952A3"/>
    <w:rsid w:val="00295634"/>
    <w:rsid w:val="002958A3"/>
    <w:rsid w:val="002959DB"/>
    <w:rsid w:val="00296335"/>
    <w:rsid w:val="00296D41"/>
    <w:rsid w:val="002979A8"/>
    <w:rsid w:val="002A06EB"/>
    <w:rsid w:val="002A0A41"/>
    <w:rsid w:val="002A0B1C"/>
    <w:rsid w:val="002A18F1"/>
    <w:rsid w:val="002A3461"/>
    <w:rsid w:val="002A4B16"/>
    <w:rsid w:val="002A4E8C"/>
    <w:rsid w:val="002A4FB8"/>
    <w:rsid w:val="002A5624"/>
    <w:rsid w:val="002A6E72"/>
    <w:rsid w:val="002A7376"/>
    <w:rsid w:val="002A794D"/>
    <w:rsid w:val="002B084C"/>
    <w:rsid w:val="002B0E68"/>
    <w:rsid w:val="002B2D14"/>
    <w:rsid w:val="002B3960"/>
    <w:rsid w:val="002B3A1C"/>
    <w:rsid w:val="002B4778"/>
    <w:rsid w:val="002B4D02"/>
    <w:rsid w:val="002B5B90"/>
    <w:rsid w:val="002B5C7D"/>
    <w:rsid w:val="002B6175"/>
    <w:rsid w:val="002B7594"/>
    <w:rsid w:val="002B77C3"/>
    <w:rsid w:val="002C07F2"/>
    <w:rsid w:val="002C0A2F"/>
    <w:rsid w:val="002C1005"/>
    <w:rsid w:val="002C14A8"/>
    <w:rsid w:val="002C1BD4"/>
    <w:rsid w:val="002C1C38"/>
    <w:rsid w:val="002C2137"/>
    <w:rsid w:val="002C542B"/>
    <w:rsid w:val="002C6671"/>
    <w:rsid w:val="002C70A0"/>
    <w:rsid w:val="002C7125"/>
    <w:rsid w:val="002D1302"/>
    <w:rsid w:val="002D190C"/>
    <w:rsid w:val="002D2C88"/>
    <w:rsid w:val="002D331E"/>
    <w:rsid w:val="002D3FDF"/>
    <w:rsid w:val="002D47E2"/>
    <w:rsid w:val="002D4B0E"/>
    <w:rsid w:val="002D4D21"/>
    <w:rsid w:val="002D598E"/>
    <w:rsid w:val="002D5C96"/>
    <w:rsid w:val="002D5FCB"/>
    <w:rsid w:val="002D634A"/>
    <w:rsid w:val="002D6737"/>
    <w:rsid w:val="002D67AC"/>
    <w:rsid w:val="002D6BFF"/>
    <w:rsid w:val="002D709D"/>
    <w:rsid w:val="002D7112"/>
    <w:rsid w:val="002E050A"/>
    <w:rsid w:val="002E0A0F"/>
    <w:rsid w:val="002E1868"/>
    <w:rsid w:val="002E1B9E"/>
    <w:rsid w:val="002E304C"/>
    <w:rsid w:val="002E3671"/>
    <w:rsid w:val="002E3742"/>
    <w:rsid w:val="002E3F8F"/>
    <w:rsid w:val="002E4A6C"/>
    <w:rsid w:val="002E4DE0"/>
    <w:rsid w:val="002E5AF4"/>
    <w:rsid w:val="002E6B65"/>
    <w:rsid w:val="002F185A"/>
    <w:rsid w:val="002F18BE"/>
    <w:rsid w:val="002F1B66"/>
    <w:rsid w:val="002F22BD"/>
    <w:rsid w:val="002F24BA"/>
    <w:rsid w:val="002F38FA"/>
    <w:rsid w:val="002F4182"/>
    <w:rsid w:val="002F49E7"/>
    <w:rsid w:val="002F4D0D"/>
    <w:rsid w:val="002F5192"/>
    <w:rsid w:val="002F54A6"/>
    <w:rsid w:val="002F609D"/>
    <w:rsid w:val="002F64A5"/>
    <w:rsid w:val="002F68CE"/>
    <w:rsid w:val="002F6E7B"/>
    <w:rsid w:val="002F7D90"/>
    <w:rsid w:val="00300568"/>
    <w:rsid w:val="003009D1"/>
    <w:rsid w:val="003010AE"/>
    <w:rsid w:val="003010DF"/>
    <w:rsid w:val="0030149F"/>
    <w:rsid w:val="00301666"/>
    <w:rsid w:val="003025FC"/>
    <w:rsid w:val="00302D3C"/>
    <w:rsid w:val="00303E03"/>
    <w:rsid w:val="00304BDD"/>
    <w:rsid w:val="00304EEC"/>
    <w:rsid w:val="00305AF2"/>
    <w:rsid w:val="00305CEE"/>
    <w:rsid w:val="00305FB0"/>
    <w:rsid w:val="00306D21"/>
    <w:rsid w:val="003072A1"/>
    <w:rsid w:val="00307DA1"/>
    <w:rsid w:val="00307ECC"/>
    <w:rsid w:val="0031101A"/>
    <w:rsid w:val="00311CD4"/>
    <w:rsid w:val="00313077"/>
    <w:rsid w:val="00313E20"/>
    <w:rsid w:val="003140AF"/>
    <w:rsid w:val="00315772"/>
    <w:rsid w:val="003167C2"/>
    <w:rsid w:val="00316E3C"/>
    <w:rsid w:val="0031719D"/>
    <w:rsid w:val="00317F12"/>
    <w:rsid w:val="0032013A"/>
    <w:rsid w:val="00322B89"/>
    <w:rsid w:val="003233D6"/>
    <w:rsid w:val="00323B80"/>
    <w:rsid w:val="003243A9"/>
    <w:rsid w:val="003252A1"/>
    <w:rsid w:val="0032584E"/>
    <w:rsid w:val="003258A5"/>
    <w:rsid w:val="00326172"/>
    <w:rsid w:val="0032648D"/>
    <w:rsid w:val="00326723"/>
    <w:rsid w:val="00327215"/>
    <w:rsid w:val="00327218"/>
    <w:rsid w:val="00327532"/>
    <w:rsid w:val="00327985"/>
    <w:rsid w:val="00327C8F"/>
    <w:rsid w:val="00330EEC"/>
    <w:rsid w:val="003319B8"/>
    <w:rsid w:val="00332497"/>
    <w:rsid w:val="00332C73"/>
    <w:rsid w:val="00332F6C"/>
    <w:rsid w:val="003331B5"/>
    <w:rsid w:val="0033344A"/>
    <w:rsid w:val="00333563"/>
    <w:rsid w:val="003335A3"/>
    <w:rsid w:val="00333A5F"/>
    <w:rsid w:val="00333DE5"/>
    <w:rsid w:val="00334ED8"/>
    <w:rsid w:val="003356F3"/>
    <w:rsid w:val="00335DA4"/>
    <w:rsid w:val="00336212"/>
    <w:rsid w:val="00337492"/>
    <w:rsid w:val="003375B4"/>
    <w:rsid w:val="003403AC"/>
    <w:rsid w:val="0034126D"/>
    <w:rsid w:val="00341411"/>
    <w:rsid w:val="00341A19"/>
    <w:rsid w:val="00341B7C"/>
    <w:rsid w:val="00342770"/>
    <w:rsid w:val="0034321A"/>
    <w:rsid w:val="00344187"/>
    <w:rsid w:val="00344244"/>
    <w:rsid w:val="003445A3"/>
    <w:rsid w:val="003445F9"/>
    <w:rsid w:val="00344999"/>
    <w:rsid w:val="00344D6F"/>
    <w:rsid w:val="003461FE"/>
    <w:rsid w:val="00346883"/>
    <w:rsid w:val="003478E1"/>
    <w:rsid w:val="0035033F"/>
    <w:rsid w:val="003505B1"/>
    <w:rsid w:val="0035072C"/>
    <w:rsid w:val="00350828"/>
    <w:rsid w:val="00351C23"/>
    <w:rsid w:val="00352A05"/>
    <w:rsid w:val="0035302C"/>
    <w:rsid w:val="00353957"/>
    <w:rsid w:val="00354CFA"/>
    <w:rsid w:val="00354DDE"/>
    <w:rsid w:val="00355312"/>
    <w:rsid w:val="00355ABB"/>
    <w:rsid w:val="00355C17"/>
    <w:rsid w:val="00355CE7"/>
    <w:rsid w:val="0035633E"/>
    <w:rsid w:val="00356395"/>
    <w:rsid w:val="0035726B"/>
    <w:rsid w:val="00357E70"/>
    <w:rsid w:val="003604A9"/>
    <w:rsid w:val="00360A49"/>
    <w:rsid w:val="00360E40"/>
    <w:rsid w:val="00361F93"/>
    <w:rsid w:val="00362165"/>
    <w:rsid w:val="00362B7B"/>
    <w:rsid w:val="00362CB8"/>
    <w:rsid w:val="00363306"/>
    <w:rsid w:val="00363DE5"/>
    <w:rsid w:val="003641C6"/>
    <w:rsid w:val="00364253"/>
    <w:rsid w:val="00364500"/>
    <w:rsid w:val="00364759"/>
    <w:rsid w:val="00364CEE"/>
    <w:rsid w:val="00366949"/>
    <w:rsid w:val="00366AA2"/>
    <w:rsid w:val="00366EA7"/>
    <w:rsid w:val="0036749F"/>
    <w:rsid w:val="00367AD4"/>
    <w:rsid w:val="003700F7"/>
    <w:rsid w:val="00370100"/>
    <w:rsid w:val="00370B9B"/>
    <w:rsid w:val="00371254"/>
    <w:rsid w:val="0037128A"/>
    <w:rsid w:val="003712FE"/>
    <w:rsid w:val="003715E3"/>
    <w:rsid w:val="00371A3C"/>
    <w:rsid w:val="003727A3"/>
    <w:rsid w:val="0037295B"/>
    <w:rsid w:val="00374ED7"/>
    <w:rsid w:val="00375382"/>
    <w:rsid w:val="00375978"/>
    <w:rsid w:val="00375C43"/>
    <w:rsid w:val="003765F0"/>
    <w:rsid w:val="003765F1"/>
    <w:rsid w:val="003769A0"/>
    <w:rsid w:val="00377FBA"/>
    <w:rsid w:val="00380620"/>
    <w:rsid w:val="00380BFC"/>
    <w:rsid w:val="00381934"/>
    <w:rsid w:val="0038198C"/>
    <w:rsid w:val="00381DB0"/>
    <w:rsid w:val="00382093"/>
    <w:rsid w:val="00382466"/>
    <w:rsid w:val="00382606"/>
    <w:rsid w:val="003830BA"/>
    <w:rsid w:val="00383757"/>
    <w:rsid w:val="00384EF9"/>
    <w:rsid w:val="00387ABA"/>
    <w:rsid w:val="00391A90"/>
    <w:rsid w:val="00394407"/>
    <w:rsid w:val="00394881"/>
    <w:rsid w:val="003948B3"/>
    <w:rsid w:val="00395234"/>
    <w:rsid w:val="00396ABE"/>
    <w:rsid w:val="00396D1D"/>
    <w:rsid w:val="003978BE"/>
    <w:rsid w:val="00397EFA"/>
    <w:rsid w:val="003A03FC"/>
    <w:rsid w:val="003A0578"/>
    <w:rsid w:val="003A0826"/>
    <w:rsid w:val="003A097D"/>
    <w:rsid w:val="003A11B3"/>
    <w:rsid w:val="003A193C"/>
    <w:rsid w:val="003A1C91"/>
    <w:rsid w:val="003A2425"/>
    <w:rsid w:val="003A2540"/>
    <w:rsid w:val="003A2B06"/>
    <w:rsid w:val="003A2F52"/>
    <w:rsid w:val="003A493E"/>
    <w:rsid w:val="003A5136"/>
    <w:rsid w:val="003A5B95"/>
    <w:rsid w:val="003A76F8"/>
    <w:rsid w:val="003A77E9"/>
    <w:rsid w:val="003A79D0"/>
    <w:rsid w:val="003B0141"/>
    <w:rsid w:val="003B05D5"/>
    <w:rsid w:val="003B0C3C"/>
    <w:rsid w:val="003B1793"/>
    <w:rsid w:val="003B2445"/>
    <w:rsid w:val="003B24A8"/>
    <w:rsid w:val="003B27CB"/>
    <w:rsid w:val="003B427C"/>
    <w:rsid w:val="003B4C7D"/>
    <w:rsid w:val="003B566B"/>
    <w:rsid w:val="003B5D7C"/>
    <w:rsid w:val="003B63A1"/>
    <w:rsid w:val="003B66E6"/>
    <w:rsid w:val="003B6A66"/>
    <w:rsid w:val="003B6D21"/>
    <w:rsid w:val="003B7BA6"/>
    <w:rsid w:val="003B7DC8"/>
    <w:rsid w:val="003C0441"/>
    <w:rsid w:val="003C0C2A"/>
    <w:rsid w:val="003C0D80"/>
    <w:rsid w:val="003C185B"/>
    <w:rsid w:val="003C259E"/>
    <w:rsid w:val="003C2C1E"/>
    <w:rsid w:val="003C39B4"/>
    <w:rsid w:val="003C3B9B"/>
    <w:rsid w:val="003C5892"/>
    <w:rsid w:val="003C5C1C"/>
    <w:rsid w:val="003C65DB"/>
    <w:rsid w:val="003C7376"/>
    <w:rsid w:val="003C79F4"/>
    <w:rsid w:val="003D1002"/>
    <w:rsid w:val="003D16E4"/>
    <w:rsid w:val="003D1D35"/>
    <w:rsid w:val="003D38D2"/>
    <w:rsid w:val="003D4557"/>
    <w:rsid w:val="003D4B74"/>
    <w:rsid w:val="003D4E28"/>
    <w:rsid w:val="003D576C"/>
    <w:rsid w:val="003D5D4D"/>
    <w:rsid w:val="003D5E7D"/>
    <w:rsid w:val="003E0250"/>
    <w:rsid w:val="003E234E"/>
    <w:rsid w:val="003E3FD8"/>
    <w:rsid w:val="003E424C"/>
    <w:rsid w:val="003E460D"/>
    <w:rsid w:val="003E4D2A"/>
    <w:rsid w:val="003E4D3C"/>
    <w:rsid w:val="003E571D"/>
    <w:rsid w:val="003E61FB"/>
    <w:rsid w:val="003E6C67"/>
    <w:rsid w:val="003E6C9B"/>
    <w:rsid w:val="003F02B9"/>
    <w:rsid w:val="003F28DA"/>
    <w:rsid w:val="003F305E"/>
    <w:rsid w:val="003F3831"/>
    <w:rsid w:val="003F3B9F"/>
    <w:rsid w:val="003F3F4A"/>
    <w:rsid w:val="003F447B"/>
    <w:rsid w:val="003F45CB"/>
    <w:rsid w:val="003F482D"/>
    <w:rsid w:val="003F4A6D"/>
    <w:rsid w:val="003F4BA2"/>
    <w:rsid w:val="003F55B1"/>
    <w:rsid w:val="003F5C70"/>
    <w:rsid w:val="003F62CC"/>
    <w:rsid w:val="003F7E51"/>
    <w:rsid w:val="00400711"/>
    <w:rsid w:val="00400DF2"/>
    <w:rsid w:val="00400F10"/>
    <w:rsid w:val="004019A6"/>
    <w:rsid w:val="00401B2F"/>
    <w:rsid w:val="00401EA5"/>
    <w:rsid w:val="0040263E"/>
    <w:rsid w:val="004032B9"/>
    <w:rsid w:val="00403331"/>
    <w:rsid w:val="00403B1F"/>
    <w:rsid w:val="00404448"/>
    <w:rsid w:val="004054DC"/>
    <w:rsid w:val="0040610C"/>
    <w:rsid w:val="0040611B"/>
    <w:rsid w:val="00407856"/>
    <w:rsid w:val="00407B4E"/>
    <w:rsid w:val="00407E63"/>
    <w:rsid w:val="00407FF2"/>
    <w:rsid w:val="004105C2"/>
    <w:rsid w:val="004109A9"/>
    <w:rsid w:val="0041155A"/>
    <w:rsid w:val="00411DDF"/>
    <w:rsid w:val="004127DA"/>
    <w:rsid w:val="004136B4"/>
    <w:rsid w:val="00414BD3"/>
    <w:rsid w:val="004151AE"/>
    <w:rsid w:val="00415667"/>
    <w:rsid w:val="00417619"/>
    <w:rsid w:val="0041772D"/>
    <w:rsid w:val="00417903"/>
    <w:rsid w:val="00417918"/>
    <w:rsid w:val="00417E9C"/>
    <w:rsid w:val="00420AC2"/>
    <w:rsid w:val="004216CA"/>
    <w:rsid w:val="004219E4"/>
    <w:rsid w:val="00422478"/>
    <w:rsid w:val="004229F9"/>
    <w:rsid w:val="00423720"/>
    <w:rsid w:val="00423C9D"/>
    <w:rsid w:val="0042436F"/>
    <w:rsid w:val="00425AAE"/>
    <w:rsid w:val="0042727A"/>
    <w:rsid w:val="00427996"/>
    <w:rsid w:val="00430254"/>
    <w:rsid w:val="00430812"/>
    <w:rsid w:val="00430905"/>
    <w:rsid w:val="00430BB4"/>
    <w:rsid w:val="00430F34"/>
    <w:rsid w:val="00430FF2"/>
    <w:rsid w:val="00431E6D"/>
    <w:rsid w:val="00432824"/>
    <w:rsid w:val="00432F27"/>
    <w:rsid w:val="0043386F"/>
    <w:rsid w:val="00433FC9"/>
    <w:rsid w:val="00434360"/>
    <w:rsid w:val="00434399"/>
    <w:rsid w:val="00434EEB"/>
    <w:rsid w:val="00436FFC"/>
    <w:rsid w:val="004371C2"/>
    <w:rsid w:val="00437B13"/>
    <w:rsid w:val="00440CF8"/>
    <w:rsid w:val="00440D68"/>
    <w:rsid w:val="0044255F"/>
    <w:rsid w:val="00442C45"/>
    <w:rsid w:val="00444510"/>
    <w:rsid w:val="00444F5E"/>
    <w:rsid w:val="004459A5"/>
    <w:rsid w:val="00446366"/>
    <w:rsid w:val="004463F6"/>
    <w:rsid w:val="0044657D"/>
    <w:rsid w:val="0044752B"/>
    <w:rsid w:val="00447561"/>
    <w:rsid w:val="00447FB7"/>
    <w:rsid w:val="004500D9"/>
    <w:rsid w:val="00451498"/>
    <w:rsid w:val="00451545"/>
    <w:rsid w:val="00453C32"/>
    <w:rsid w:val="00453E58"/>
    <w:rsid w:val="004540C6"/>
    <w:rsid w:val="00454373"/>
    <w:rsid w:val="00454ACD"/>
    <w:rsid w:val="00454C49"/>
    <w:rsid w:val="00455208"/>
    <w:rsid w:val="00455BB3"/>
    <w:rsid w:val="00455DBE"/>
    <w:rsid w:val="00456174"/>
    <w:rsid w:val="00456CEF"/>
    <w:rsid w:val="00457110"/>
    <w:rsid w:val="004572AC"/>
    <w:rsid w:val="004572B0"/>
    <w:rsid w:val="00457F33"/>
    <w:rsid w:val="00460701"/>
    <w:rsid w:val="004610A1"/>
    <w:rsid w:val="0046148F"/>
    <w:rsid w:val="00461529"/>
    <w:rsid w:val="00461730"/>
    <w:rsid w:val="004625D1"/>
    <w:rsid w:val="00462853"/>
    <w:rsid w:val="004635D2"/>
    <w:rsid w:val="00464197"/>
    <w:rsid w:val="00464C83"/>
    <w:rsid w:val="00464DDB"/>
    <w:rsid w:val="00465018"/>
    <w:rsid w:val="00466846"/>
    <w:rsid w:val="00466ADD"/>
    <w:rsid w:val="00467633"/>
    <w:rsid w:val="004704A7"/>
    <w:rsid w:val="004712E8"/>
    <w:rsid w:val="004713F7"/>
    <w:rsid w:val="00471AD8"/>
    <w:rsid w:val="00471CB4"/>
    <w:rsid w:val="00472458"/>
    <w:rsid w:val="0047254E"/>
    <w:rsid w:val="004728F6"/>
    <w:rsid w:val="00472D7E"/>
    <w:rsid w:val="004745C9"/>
    <w:rsid w:val="00474736"/>
    <w:rsid w:val="00474B84"/>
    <w:rsid w:val="00475C36"/>
    <w:rsid w:val="00476A3A"/>
    <w:rsid w:val="00476A92"/>
    <w:rsid w:val="00476BAB"/>
    <w:rsid w:val="0047709C"/>
    <w:rsid w:val="004770CC"/>
    <w:rsid w:val="00477C13"/>
    <w:rsid w:val="0048051F"/>
    <w:rsid w:val="004805E6"/>
    <w:rsid w:val="00480AF7"/>
    <w:rsid w:val="00480C9D"/>
    <w:rsid w:val="0048165A"/>
    <w:rsid w:val="00482122"/>
    <w:rsid w:val="00482D92"/>
    <w:rsid w:val="0048383B"/>
    <w:rsid w:val="00484155"/>
    <w:rsid w:val="00484578"/>
    <w:rsid w:val="004856A0"/>
    <w:rsid w:val="00485E40"/>
    <w:rsid w:val="004863C6"/>
    <w:rsid w:val="004865C2"/>
    <w:rsid w:val="0048791C"/>
    <w:rsid w:val="00487EEF"/>
    <w:rsid w:val="00490314"/>
    <w:rsid w:val="0049081A"/>
    <w:rsid w:val="00490CE9"/>
    <w:rsid w:val="004911D2"/>
    <w:rsid w:val="004917CF"/>
    <w:rsid w:val="0049183D"/>
    <w:rsid w:val="00491BA8"/>
    <w:rsid w:val="00493594"/>
    <w:rsid w:val="0049498B"/>
    <w:rsid w:val="00495129"/>
    <w:rsid w:val="004956CF"/>
    <w:rsid w:val="00495A7D"/>
    <w:rsid w:val="00496091"/>
    <w:rsid w:val="00496373"/>
    <w:rsid w:val="00496EBD"/>
    <w:rsid w:val="00497931"/>
    <w:rsid w:val="00497D0D"/>
    <w:rsid w:val="004A0756"/>
    <w:rsid w:val="004A08FA"/>
    <w:rsid w:val="004A0C83"/>
    <w:rsid w:val="004A19EA"/>
    <w:rsid w:val="004A1EF7"/>
    <w:rsid w:val="004A24C1"/>
    <w:rsid w:val="004A38B1"/>
    <w:rsid w:val="004A3996"/>
    <w:rsid w:val="004A39D9"/>
    <w:rsid w:val="004A3AE7"/>
    <w:rsid w:val="004A455F"/>
    <w:rsid w:val="004A4580"/>
    <w:rsid w:val="004A53D5"/>
    <w:rsid w:val="004A5DA2"/>
    <w:rsid w:val="004A67F8"/>
    <w:rsid w:val="004A712C"/>
    <w:rsid w:val="004A77CA"/>
    <w:rsid w:val="004B06C2"/>
    <w:rsid w:val="004B0C8E"/>
    <w:rsid w:val="004B1669"/>
    <w:rsid w:val="004B18DE"/>
    <w:rsid w:val="004B1E1A"/>
    <w:rsid w:val="004B20C0"/>
    <w:rsid w:val="004B2D2E"/>
    <w:rsid w:val="004B2EEE"/>
    <w:rsid w:val="004B3E04"/>
    <w:rsid w:val="004B4CF3"/>
    <w:rsid w:val="004B4E7A"/>
    <w:rsid w:val="004B506F"/>
    <w:rsid w:val="004B52E7"/>
    <w:rsid w:val="004B5B9F"/>
    <w:rsid w:val="004B5BDC"/>
    <w:rsid w:val="004B64E9"/>
    <w:rsid w:val="004B658B"/>
    <w:rsid w:val="004B6AE5"/>
    <w:rsid w:val="004B7479"/>
    <w:rsid w:val="004B761C"/>
    <w:rsid w:val="004C0001"/>
    <w:rsid w:val="004C0259"/>
    <w:rsid w:val="004C1B32"/>
    <w:rsid w:val="004C2663"/>
    <w:rsid w:val="004C31AB"/>
    <w:rsid w:val="004C347F"/>
    <w:rsid w:val="004C40AF"/>
    <w:rsid w:val="004C4666"/>
    <w:rsid w:val="004C47A9"/>
    <w:rsid w:val="004C4B18"/>
    <w:rsid w:val="004C6219"/>
    <w:rsid w:val="004C6E33"/>
    <w:rsid w:val="004C7375"/>
    <w:rsid w:val="004D0E8C"/>
    <w:rsid w:val="004D111D"/>
    <w:rsid w:val="004D1B0A"/>
    <w:rsid w:val="004D1C14"/>
    <w:rsid w:val="004D1F19"/>
    <w:rsid w:val="004D21F6"/>
    <w:rsid w:val="004D2467"/>
    <w:rsid w:val="004D2ABB"/>
    <w:rsid w:val="004D34FD"/>
    <w:rsid w:val="004D40BA"/>
    <w:rsid w:val="004D43B1"/>
    <w:rsid w:val="004D6BF5"/>
    <w:rsid w:val="004D75F6"/>
    <w:rsid w:val="004E0022"/>
    <w:rsid w:val="004E1312"/>
    <w:rsid w:val="004E1D66"/>
    <w:rsid w:val="004E20BC"/>
    <w:rsid w:val="004E2570"/>
    <w:rsid w:val="004E2783"/>
    <w:rsid w:val="004E2BB1"/>
    <w:rsid w:val="004E5634"/>
    <w:rsid w:val="004E5665"/>
    <w:rsid w:val="004E58FD"/>
    <w:rsid w:val="004E75B3"/>
    <w:rsid w:val="004E7876"/>
    <w:rsid w:val="004E7FBD"/>
    <w:rsid w:val="004F006D"/>
    <w:rsid w:val="004F0A2C"/>
    <w:rsid w:val="004F134F"/>
    <w:rsid w:val="004F1806"/>
    <w:rsid w:val="004F1A2F"/>
    <w:rsid w:val="004F285C"/>
    <w:rsid w:val="004F30F8"/>
    <w:rsid w:val="004F3A54"/>
    <w:rsid w:val="004F3A8D"/>
    <w:rsid w:val="004F3EB6"/>
    <w:rsid w:val="004F4860"/>
    <w:rsid w:val="004F558B"/>
    <w:rsid w:val="004F579A"/>
    <w:rsid w:val="004F5FC1"/>
    <w:rsid w:val="004F5FF3"/>
    <w:rsid w:val="004F70A3"/>
    <w:rsid w:val="00501091"/>
    <w:rsid w:val="00501254"/>
    <w:rsid w:val="00501FC2"/>
    <w:rsid w:val="00502170"/>
    <w:rsid w:val="005023B3"/>
    <w:rsid w:val="00502B17"/>
    <w:rsid w:val="00502D33"/>
    <w:rsid w:val="00503821"/>
    <w:rsid w:val="005039E7"/>
    <w:rsid w:val="00505141"/>
    <w:rsid w:val="005057EC"/>
    <w:rsid w:val="0050602B"/>
    <w:rsid w:val="00506587"/>
    <w:rsid w:val="00506C6E"/>
    <w:rsid w:val="00506DB2"/>
    <w:rsid w:val="00506FA5"/>
    <w:rsid w:val="00507241"/>
    <w:rsid w:val="00507470"/>
    <w:rsid w:val="00507606"/>
    <w:rsid w:val="0051016A"/>
    <w:rsid w:val="00510D73"/>
    <w:rsid w:val="00510E37"/>
    <w:rsid w:val="0051126E"/>
    <w:rsid w:val="005114AF"/>
    <w:rsid w:val="00513A03"/>
    <w:rsid w:val="005154B7"/>
    <w:rsid w:val="005161C8"/>
    <w:rsid w:val="00517873"/>
    <w:rsid w:val="00517A0A"/>
    <w:rsid w:val="0052005B"/>
    <w:rsid w:val="0052084A"/>
    <w:rsid w:val="005208B5"/>
    <w:rsid w:val="00520C29"/>
    <w:rsid w:val="00521ABE"/>
    <w:rsid w:val="00521FE1"/>
    <w:rsid w:val="00522404"/>
    <w:rsid w:val="00522B4B"/>
    <w:rsid w:val="00522B72"/>
    <w:rsid w:val="00523106"/>
    <w:rsid w:val="00524601"/>
    <w:rsid w:val="005247DC"/>
    <w:rsid w:val="00524843"/>
    <w:rsid w:val="005256DE"/>
    <w:rsid w:val="00525999"/>
    <w:rsid w:val="00525C03"/>
    <w:rsid w:val="00526F4C"/>
    <w:rsid w:val="00527FB3"/>
    <w:rsid w:val="00530BD6"/>
    <w:rsid w:val="00532334"/>
    <w:rsid w:val="00532936"/>
    <w:rsid w:val="0053296A"/>
    <w:rsid w:val="00532D5F"/>
    <w:rsid w:val="00532EE4"/>
    <w:rsid w:val="00533C9C"/>
    <w:rsid w:val="0053525E"/>
    <w:rsid w:val="00535655"/>
    <w:rsid w:val="00536450"/>
    <w:rsid w:val="00536EA5"/>
    <w:rsid w:val="00537049"/>
    <w:rsid w:val="00537481"/>
    <w:rsid w:val="005375DA"/>
    <w:rsid w:val="0053768E"/>
    <w:rsid w:val="005406A2"/>
    <w:rsid w:val="005414C9"/>
    <w:rsid w:val="00541C1B"/>
    <w:rsid w:val="00541F45"/>
    <w:rsid w:val="00542B81"/>
    <w:rsid w:val="00542D7B"/>
    <w:rsid w:val="0054347E"/>
    <w:rsid w:val="00543F70"/>
    <w:rsid w:val="00544608"/>
    <w:rsid w:val="00544846"/>
    <w:rsid w:val="00544AF3"/>
    <w:rsid w:val="00546B0D"/>
    <w:rsid w:val="00547134"/>
    <w:rsid w:val="005473EE"/>
    <w:rsid w:val="00550C13"/>
    <w:rsid w:val="005524C6"/>
    <w:rsid w:val="0055261D"/>
    <w:rsid w:val="005559AA"/>
    <w:rsid w:val="00555FE0"/>
    <w:rsid w:val="0055686A"/>
    <w:rsid w:val="005573C4"/>
    <w:rsid w:val="00557998"/>
    <w:rsid w:val="0056069E"/>
    <w:rsid w:val="00560B3B"/>
    <w:rsid w:val="00560B94"/>
    <w:rsid w:val="00560FAF"/>
    <w:rsid w:val="00561521"/>
    <w:rsid w:val="005617D2"/>
    <w:rsid w:val="005618AF"/>
    <w:rsid w:val="005619A1"/>
    <w:rsid w:val="00561D16"/>
    <w:rsid w:val="00562FD3"/>
    <w:rsid w:val="00563B19"/>
    <w:rsid w:val="005649EE"/>
    <w:rsid w:val="00564E1E"/>
    <w:rsid w:val="0056539F"/>
    <w:rsid w:val="00566DB5"/>
    <w:rsid w:val="005676F4"/>
    <w:rsid w:val="0057011A"/>
    <w:rsid w:val="00570983"/>
    <w:rsid w:val="00570FF5"/>
    <w:rsid w:val="0057216B"/>
    <w:rsid w:val="005722A8"/>
    <w:rsid w:val="0057230B"/>
    <w:rsid w:val="005729FA"/>
    <w:rsid w:val="00573134"/>
    <w:rsid w:val="0057344B"/>
    <w:rsid w:val="00573C72"/>
    <w:rsid w:val="00575405"/>
    <w:rsid w:val="00575622"/>
    <w:rsid w:val="00575C70"/>
    <w:rsid w:val="00575F94"/>
    <w:rsid w:val="00576586"/>
    <w:rsid w:val="00577197"/>
    <w:rsid w:val="005771F0"/>
    <w:rsid w:val="00577AC9"/>
    <w:rsid w:val="005803AD"/>
    <w:rsid w:val="00581211"/>
    <w:rsid w:val="00581FB4"/>
    <w:rsid w:val="00582044"/>
    <w:rsid w:val="00582872"/>
    <w:rsid w:val="00583D31"/>
    <w:rsid w:val="00584491"/>
    <w:rsid w:val="00584E23"/>
    <w:rsid w:val="00585031"/>
    <w:rsid w:val="0058522A"/>
    <w:rsid w:val="00585493"/>
    <w:rsid w:val="00585591"/>
    <w:rsid w:val="005858FB"/>
    <w:rsid w:val="00585EAB"/>
    <w:rsid w:val="00586825"/>
    <w:rsid w:val="005877F3"/>
    <w:rsid w:val="00587DB1"/>
    <w:rsid w:val="00590DFB"/>
    <w:rsid w:val="00591F53"/>
    <w:rsid w:val="005922DD"/>
    <w:rsid w:val="00592D70"/>
    <w:rsid w:val="00592E47"/>
    <w:rsid w:val="0059303C"/>
    <w:rsid w:val="0059305C"/>
    <w:rsid w:val="00593082"/>
    <w:rsid w:val="00593487"/>
    <w:rsid w:val="005936CB"/>
    <w:rsid w:val="00593DFD"/>
    <w:rsid w:val="005951B8"/>
    <w:rsid w:val="00596206"/>
    <w:rsid w:val="005A02DD"/>
    <w:rsid w:val="005A12FE"/>
    <w:rsid w:val="005A2963"/>
    <w:rsid w:val="005A4485"/>
    <w:rsid w:val="005A4560"/>
    <w:rsid w:val="005A57AE"/>
    <w:rsid w:val="005A6BE1"/>
    <w:rsid w:val="005A7ED3"/>
    <w:rsid w:val="005B08EA"/>
    <w:rsid w:val="005B08EE"/>
    <w:rsid w:val="005B0C71"/>
    <w:rsid w:val="005B1516"/>
    <w:rsid w:val="005B166A"/>
    <w:rsid w:val="005B1709"/>
    <w:rsid w:val="005B19F2"/>
    <w:rsid w:val="005B29CB"/>
    <w:rsid w:val="005B3836"/>
    <w:rsid w:val="005B39FE"/>
    <w:rsid w:val="005B3EC3"/>
    <w:rsid w:val="005B464A"/>
    <w:rsid w:val="005B4A35"/>
    <w:rsid w:val="005B5410"/>
    <w:rsid w:val="005B570D"/>
    <w:rsid w:val="005B5788"/>
    <w:rsid w:val="005B61D8"/>
    <w:rsid w:val="005B6B60"/>
    <w:rsid w:val="005B6C54"/>
    <w:rsid w:val="005B74B6"/>
    <w:rsid w:val="005B7E5C"/>
    <w:rsid w:val="005C0107"/>
    <w:rsid w:val="005C05CE"/>
    <w:rsid w:val="005C0965"/>
    <w:rsid w:val="005C0E63"/>
    <w:rsid w:val="005C2140"/>
    <w:rsid w:val="005C2F07"/>
    <w:rsid w:val="005C3445"/>
    <w:rsid w:val="005C3EA5"/>
    <w:rsid w:val="005C4299"/>
    <w:rsid w:val="005C54F0"/>
    <w:rsid w:val="005C571F"/>
    <w:rsid w:val="005C59A9"/>
    <w:rsid w:val="005C6331"/>
    <w:rsid w:val="005C639D"/>
    <w:rsid w:val="005C69AE"/>
    <w:rsid w:val="005C7F16"/>
    <w:rsid w:val="005D1BD7"/>
    <w:rsid w:val="005D20E3"/>
    <w:rsid w:val="005D2115"/>
    <w:rsid w:val="005D244E"/>
    <w:rsid w:val="005D2467"/>
    <w:rsid w:val="005D261E"/>
    <w:rsid w:val="005D27D0"/>
    <w:rsid w:val="005D451E"/>
    <w:rsid w:val="005D474E"/>
    <w:rsid w:val="005D4EDD"/>
    <w:rsid w:val="005D59D6"/>
    <w:rsid w:val="005D5ADD"/>
    <w:rsid w:val="005D6ECF"/>
    <w:rsid w:val="005D7276"/>
    <w:rsid w:val="005D7592"/>
    <w:rsid w:val="005D7950"/>
    <w:rsid w:val="005E0356"/>
    <w:rsid w:val="005E1194"/>
    <w:rsid w:val="005E1A40"/>
    <w:rsid w:val="005E1B2A"/>
    <w:rsid w:val="005E1E11"/>
    <w:rsid w:val="005E2541"/>
    <w:rsid w:val="005E36C5"/>
    <w:rsid w:val="005E3A5C"/>
    <w:rsid w:val="005E3F04"/>
    <w:rsid w:val="005E4235"/>
    <w:rsid w:val="005E46AA"/>
    <w:rsid w:val="005E4869"/>
    <w:rsid w:val="005E4AA0"/>
    <w:rsid w:val="005E4F1B"/>
    <w:rsid w:val="005E5063"/>
    <w:rsid w:val="005E7195"/>
    <w:rsid w:val="005E7E87"/>
    <w:rsid w:val="005F073D"/>
    <w:rsid w:val="005F0AC0"/>
    <w:rsid w:val="005F1A17"/>
    <w:rsid w:val="005F2043"/>
    <w:rsid w:val="005F22F4"/>
    <w:rsid w:val="005F2419"/>
    <w:rsid w:val="005F2B40"/>
    <w:rsid w:val="005F3F0F"/>
    <w:rsid w:val="005F41DC"/>
    <w:rsid w:val="005F465F"/>
    <w:rsid w:val="005F579E"/>
    <w:rsid w:val="005F600C"/>
    <w:rsid w:val="005F620D"/>
    <w:rsid w:val="005F650A"/>
    <w:rsid w:val="005F6620"/>
    <w:rsid w:val="005F6918"/>
    <w:rsid w:val="005F6C47"/>
    <w:rsid w:val="005F73DD"/>
    <w:rsid w:val="005F7908"/>
    <w:rsid w:val="005F7C61"/>
    <w:rsid w:val="005F7DC4"/>
    <w:rsid w:val="006001FB"/>
    <w:rsid w:val="006005BD"/>
    <w:rsid w:val="00600E2B"/>
    <w:rsid w:val="00600F50"/>
    <w:rsid w:val="0060159F"/>
    <w:rsid w:val="0060258B"/>
    <w:rsid w:val="00603798"/>
    <w:rsid w:val="00603BA6"/>
    <w:rsid w:val="00604B4A"/>
    <w:rsid w:val="00604B8D"/>
    <w:rsid w:val="006055DC"/>
    <w:rsid w:val="00605D98"/>
    <w:rsid w:val="00605DE4"/>
    <w:rsid w:val="00605E22"/>
    <w:rsid w:val="00606A2F"/>
    <w:rsid w:val="0060750A"/>
    <w:rsid w:val="00607623"/>
    <w:rsid w:val="00610258"/>
    <w:rsid w:val="00610641"/>
    <w:rsid w:val="00611341"/>
    <w:rsid w:val="0061176B"/>
    <w:rsid w:val="00611EA2"/>
    <w:rsid w:val="00611FDE"/>
    <w:rsid w:val="00612E5B"/>
    <w:rsid w:val="00613363"/>
    <w:rsid w:val="00613812"/>
    <w:rsid w:val="00613B7A"/>
    <w:rsid w:val="006143F8"/>
    <w:rsid w:val="00614B7E"/>
    <w:rsid w:val="006152C6"/>
    <w:rsid w:val="006154B2"/>
    <w:rsid w:val="00615B6D"/>
    <w:rsid w:val="00615CB8"/>
    <w:rsid w:val="00616708"/>
    <w:rsid w:val="00616A12"/>
    <w:rsid w:val="006175F1"/>
    <w:rsid w:val="00617777"/>
    <w:rsid w:val="00617A1C"/>
    <w:rsid w:val="00617F8A"/>
    <w:rsid w:val="0062023F"/>
    <w:rsid w:val="006210A7"/>
    <w:rsid w:val="006210BC"/>
    <w:rsid w:val="00621EA1"/>
    <w:rsid w:val="00623189"/>
    <w:rsid w:val="0062458B"/>
    <w:rsid w:val="00625EC9"/>
    <w:rsid w:val="00626EA2"/>
    <w:rsid w:val="00627232"/>
    <w:rsid w:val="00631EC8"/>
    <w:rsid w:val="00632283"/>
    <w:rsid w:val="006343F9"/>
    <w:rsid w:val="006344EC"/>
    <w:rsid w:val="00635206"/>
    <w:rsid w:val="006357C0"/>
    <w:rsid w:val="006359AD"/>
    <w:rsid w:val="006359C7"/>
    <w:rsid w:val="00635BC2"/>
    <w:rsid w:val="00635DC2"/>
    <w:rsid w:val="00635E37"/>
    <w:rsid w:val="00636B28"/>
    <w:rsid w:val="00640599"/>
    <w:rsid w:val="0064215A"/>
    <w:rsid w:val="00642379"/>
    <w:rsid w:val="0064280B"/>
    <w:rsid w:val="00643171"/>
    <w:rsid w:val="00643511"/>
    <w:rsid w:val="006439D7"/>
    <w:rsid w:val="00643B7A"/>
    <w:rsid w:val="00643BE4"/>
    <w:rsid w:val="00643CF4"/>
    <w:rsid w:val="00643FAC"/>
    <w:rsid w:val="006456EF"/>
    <w:rsid w:val="006457D1"/>
    <w:rsid w:val="00646490"/>
    <w:rsid w:val="00646C6C"/>
    <w:rsid w:val="00647099"/>
    <w:rsid w:val="00650388"/>
    <w:rsid w:val="006504CF"/>
    <w:rsid w:val="0065063D"/>
    <w:rsid w:val="00650B34"/>
    <w:rsid w:val="0065125A"/>
    <w:rsid w:val="0065201D"/>
    <w:rsid w:val="00653C89"/>
    <w:rsid w:val="00653DC0"/>
    <w:rsid w:val="00655E51"/>
    <w:rsid w:val="006568BB"/>
    <w:rsid w:val="00656B79"/>
    <w:rsid w:val="00656CA4"/>
    <w:rsid w:val="00656DE6"/>
    <w:rsid w:val="00657125"/>
    <w:rsid w:val="006609B9"/>
    <w:rsid w:val="00660A4D"/>
    <w:rsid w:val="00660AA4"/>
    <w:rsid w:val="00660C90"/>
    <w:rsid w:val="006611D6"/>
    <w:rsid w:val="00661219"/>
    <w:rsid w:val="00661976"/>
    <w:rsid w:val="00661CB8"/>
    <w:rsid w:val="00661E43"/>
    <w:rsid w:val="006622AE"/>
    <w:rsid w:val="00663AC0"/>
    <w:rsid w:val="00664081"/>
    <w:rsid w:val="0066442F"/>
    <w:rsid w:val="0066532E"/>
    <w:rsid w:val="006657AF"/>
    <w:rsid w:val="00666C6A"/>
    <w:rsid w:val="00666CEC"/>
    <w:rsid w:val="0067059C"/>
    <w:rsid w:val="0067081C"/>
    <w:rsid w:val="00670963"/>
    <w:rsid w:val="00670E81"/>
    <w:rsid w:val="00673E55"/>
    <w:rsid w:val="00674026"/>
    <w:rsid w:val="006742E9"/>
    <w:rsid w:val="00674C6A"/>
    <w:rsid w:val="00675CB8"/>
    <w:rsid w:val="00675F54"/>
    <w:rsid w:val="006775D2"/>
    <w:rsid w:val="00677700"/>
    <w:rsid w:val="00677D37"/>
    <w:rsid w:val="00677D5D"/>
    <w:rsid w:val="0068068A"/>
    <w:rsid w:val="006819A9"/>
    <w:rsid w:val="00682548"/>
    <w:rsid w:val="00682900"/>
    <w:rsid w:val="00683563"/>
    <w:rsid w:val="0068429B"/>
    <w:rsid w:val="00684AF2"/>
    <w:rsid w:val="00684CEB"/>
    <w:rsid w:val="006856D9"/>
    <w:rsid w:val="00685A89"/>
    <w:rsid w:val="006866A4"/>
    <w:rsid w:val="00686835"/>
    <w:rsid w:val="00686F78"/>
    <w:rsid w:val="00690585"/>
    <w:rsid w:val="0069062B"/>
    <w:rsid w:val="0069138A"/>
    <w:rsid w:val="006916F8"/>
    <w:rsid w:val="0069235E"/>
    <w:rsid w:val="00695169"/>
    <w:rsid w:val="006970AB"/>
    <w:rsid w:val="00697847"/>
    <w:rsid w:val="00697EE7"/>
    <w:rsid w:val="006A079E"/>
    <w:rsid w:val="006A1320"/>
    <w:rsid w:val="006A1353"/>
    <w:rsid w:val="006A1937"/>
    <w:rsid w:val="006A387D"/>
    <w:rsid w:val="006A3931"/>
    <w:rsid w:val="006A3C9D"/>
    <w:rsid w:val="006A3F7C"/>
    <w:rsid w:val="006A4927"/>
    <w:rsid w:val="006A4FEF"/>
    <w:rsid w:val="006A5B1B"/>
    <w:rsid w:val="006A6069"/>
    <w:rsid w:val="006A6D00"/>
    <w:rsid w:val="006A6F31"/>
    <w:rsid w:val="006A707C"/>
    <w:rsid w:val="006A7786"/>
    <w:rsid w:val="006A7C38"/>
    <w:rsid w:val="006A7E3C"/>
    <w:rsid w:val="006A7E3F"/>
    <w:rsid w:val="006B1524"/>
    <w:rsid w:val="006B15AC"/>
    <w:rsid w:val="006B1ACD"/>
    <w:rsid w:val="006B2A58"/>
    <w:rsid w:val="006B3E91"/>
    <w:rsid w:val="006B437C"/>
    <w:rsid w:val="006B49AC"/>
    <w:rsid w:val="006B4AD2"/>
    <w:rsid w:val="006B4D62"/>
    <w:rsid w:val="006B52E4"/>
    <w:rsid w:val="006B5F69"/>
    <w:rsid w:val="006B6F89"/>
    <w:rsid w:val="006C04CE"/>
    <w:rsid w:val="006C09DD"/>
    <w:rsid w:val="006C0A92"/>
    <w:rsid w:val="006C0E61"/>
    <w:rsid w:val="006C1101"/>
    <w:rsid w:val="006C2496"/>
    <w:rsid w:val="006C25D8"/>
    <w:rsid w:val="006C422B"/>
    <w:rsid w:val="006C4C5C"/>
    <w:rsid w:val="006C50A9"/>
    <w:rsid w:val="006C5E62"/>
    <w:rsid w:val="006C60C2"/>
    <w:rsid w:val="006C62A8"/>
    <w:rsid w:val="006C63D3"/>
    <w:rsid w:val="006C74ED"/>
    <w:rsid w:val="006C787D"/>
    <w:rsid w:val="006D0948"/>
    <w:rsid w:val="006D0AA1"/>
    <w:rsid w:val="006D0FEE"/>
    <w:rsid w:val="006D131D"/>
    <w:rsid w:val="006D1AA8"/>
    <w:rsid w:val="006D25E0"/>
    <w:rsid w:val="006D28B0"/>
    <w:rsid w:val="006D2D83"/>
    <w:rsid w:val="006D30EC"/>
    <w:rsid w:val="006D32C4"/>
    <w:rsid w:val="006D49A7"/>
    <w:rsid w:val="006D55B8"/>
    <w:rsid w:val="006D59B6"/>
    <w:rsid w:val="006D69AC"/>
    <w:rsid w:val="006E1451"/>
    <w:rsid w:val="006E1571"/>
    <w:rsid w:val="006E1884"/>
    <w:rsid w:val="006E1C21"/>
    <w:rsid w:val="006E2A9B"/>
    <w:rsid w:val="006E2CBA"/>
    <w:rsid w:val="006E2DB7"/>
    <w:rsid w:val="006E321A"/>
    <w:rsid w:val="006E3CAD"/>
    <w:rsid w:val="006E4217"/>
    <w:rsid w:val="006E43DA"/>
    <w:rsid w:val="006E45B7"/>
    <w:rsid w:val="006E4951"/>
    <w:rsid w:val="006E4A1D"/>
    <w:rsid w:val="006E54FE"/>
    <w:rsid w:val="006E5964"/>
    <w:rsid w:val="006E6062"/>
    <w:rsid w:val="006E6181"/>
    <w:rsid w:val="006E66BA"/>
    <w:rsid w:val="006E71EF"/>
    <w:rsid w:val="006E730F"/>
    <w:rsid w:val="006E7DF8"/>
    <w:rsid w:val="006E7F1E"/>
    <w:rsid w:val="006F011D"/>
    <w:rsid w:val="006F02E4"/>
    <w:rsid w:val="006F0BD8"/>
    <w:rsid w:val="006F11A5"/>
    <w:rsid w:val="006F1AA8"/>
    <w:rsid w:val="006F21F3"/>
    <w:rsid w:val="006F2829"/>
    <w:rsid w:val="006F3B90"/>
    <w:rsid w:val="006F3DD8"/>
    <w:rsid w:val="006F3E2B"/>
    <w:rsid w:val="006F48ED"/>
    <w:rsid w:val="006F63DC"/>
    <w:rsid w:val="006F6849"/>
    <w:rsid w:val="006F7B7F"/>
    <w:rsid w:val="006F7D27"/>
    <w:rsid w:val="0070067B"/>
    <w:rsid w:val="0070112C"/>
    <w:rsid w:val="0070124A"/>
    <w:rsid w:val="007012CE"/>
    <w:rsid w:val="00702073"/>
    <w:rsid w:val="007022EF"/>
    <w:rsid w:val="00702BB8"/>
    <w:rsid w:val="0070331D"/>
    <w:rsid w:val="0070405F"/>
    <w:rsid w:val="007042DB"/>
    <w:rsid w:val="00704983"/>
    <w:rsid w:val="00704AD0"/>
    <w:rsid w:val="00705CB1"/>
    <w:rsid w:val="007068FE"/>
    <w:rsid w:val="00706943"/>
    <w:rsid w:val="00706F1A"/>
    <w:rsid w:val="0071040D"/>
    <w:rsid w:val="00710BFC"/>
    <w:rsid w:val="00712463"/>
    <w:rsid w:val="0071266C"/>
    <w:rsid w:val="00713039"/>
    <w:rsid w:val="00713A87"/>
    <w:rsid w:val="007144CD"/>
    <w:rsid w:val="007148C0"/>
    <w:rsid w:val="00714D90"/>
    <w:rsid w:val="007152D2"/>
    <w:rsid w:val="007153FC"/>
    <w:rsid w:val="00715556"/>
    <w:rsid w:val="00715A0A"/>
    <w:rsid w:val="00715DAE"/>
    <w:rsid w:val="00717399"/>
    <w:rsid w:val="0071782A"/>
    <w:rsid w:val="00717907"/>
    <w:rsid w:val="00717C77"/>
    <w:rsid w:val="00720024"/>
    <w:rsid w:val="00720F38"/>
    <w:rsid w:val="007214B4"/>
    <w:rsid w:val="0072172D"/>
    <w:rsid w:val="00721CEF"/>
    <w:rsid w:val="007223F0"/>
    <w:rsid w:val="0072244E"/>
    <w:rsid w:val="007229DD"/>
    <w:rsid w:val="00723B2D"/>
    <w:rsid w:val="00724A26"/>
    <w:rsid w:val="0072547E"/>
    <w:rsid w:val="00725627"/>
    <w:rsid w:val="00725759"/>
    <w:rsid w:val="00725DFA"/>
    <w:rsid w:val="00726226"/>
    <w:rsid w:val="00727034"/>
    <w:rsid w:val="0072742D"/>
    <w:rsid w:val="00727C2A"/>
    <w:rsid w:val="00730CB7"/>
    <w:rsid w:val="007316FF"/>
    <w:rsid w:val="00731E53"/>
    <w:rsid w:val="007323A2"/>
    <w:rsid w:val="007346AF"/>
    <w:rsid w:val="00734C03"/>
    <w:rsid w:val="00735F8C"/>
    <w:rsid w:val="007363AF"/>
    <w:rsid w:val="00737076"/>
    <w:rsid w:val="0074024C"/>
    <w:rsid w:val="00740F49"/>
    <w:rsid w:val="00741B34"/>
    <w:rsid w:val="007421B8"/>
    <w:rsid w:val="00743B0D"/>
    <w:rsid w:val="007442A0"/>
    <w:rsid w:val="007457C0"/>
    <w:rsid w:val="00745EED"/>
    <w:rsid w:val="00746D5C"/>
    <w:rsid w:val="00746E19"/>
    <w:rsid w:val="00747E92"/>
    <w:rsid w:val="00750A8A"/>
    <w:rsid w:val="0075215A"/>
    <w:rsid w:val="00752383"/>
    <w:rsid w:val="007529B4"/>
    <w:rsid w:val="0075304F"/>
    <w:rsid w:val="00753436"/>
    <w:rsid w:val="007538E2"/>
    <w:rsid w:val="00753CCA"/>
    <w:rsid w:val="007549D3"/>
    <w:rsid w:val="00754CD3"/>
    <w:rsid w:val="00755063"/>
    <w:rsid w:val="00755959"/>
    <w:rsid w:val="00755B08"/>
    <w:rsid w:val="00755BB4"/>
    <w:rsid w:val="00761DD9"/>
    <w:rsid w:val="00761DDD"/>
    <w:rsid w:val="00761ED3"/>
    <w:rsid w:val="007622F0"/>
    <w:rsid w:val="00762F84"/>
    <w:rsid w:val="00763520"/>
    <w:rsid w:val="00763C58"/>
    <w:rsid w:val="007644C5"/>
    <w:rsid w:val="007650BA"/>
    <w:rsid w:val="0076518D"/>
    <w:rsid w:val="00765AD4"/>
    <w:rsid w:val="007665AA"/>
    <w:rsid w:val="00766C7E"/>
    <w:rsid w:val="00766F39"/>
    <w:rsid w:val="007679D2"/>
    <w:rsid w:val="00770305"/>
    <w:rsid w:val="00770829"/>
    <w:rsid w:val="00771AF0"/>
    <w:rsid w:val="00772FCE"/>
    <w:rsid w:val="00773A53"/>
    <w:rsid w:val="00774BE8"/>
    <w:rsid w:val="00774EE6"/>
    <w:rsid w:val="00775208"/>
    <w:rsid w:val="00780FBF"/>
    <w:rsid w:val="00781032"/>
    <w:rsid w:val="00782EDD"/>
    <w:rsid w:val="00783FC6"/>
    <w:rsid w:val="007842EF"/>
    <w:rsid w:val="0078485A"/>
    <w:rsid w:val="00784A04"/>
    <w:rsid w:val="0078681F"/>
    <w:rsid w:val="00790255"/>
    <w:rsid w:val="007905F0"/>
    <w:rsid w:val="00790613"/>
    <w:rsid w:val="00790944"/>
    <w:rsid w:val="00791715"/>
    <w:rsid w:val="00791D12"/>
    <w:rsid w:val="007926FC"/>
    <w:rsid w:val="00793022"/>
    <w:rsid w:val="00793607"/>
    <w:rsid w:val="00794236"/>
    <w:rsid w:val="00794784"/>
    <w:rsid w:val="00794BCF"/>
    <w:rsid w:val="00795AB9"/>
    <w:rsid w:val="0079741F"/>
    <w:rsid w:val="007A0309"/>
    <w:rsid w:val="007A1933"/>
    <w:rsid w:val="007A1BF1"/>
    <w:rsid w:val="007A21DD"/>
    <w:rsid w:val="007A25DD"/>
    <w:rsid w:val="007A2D69"/>
    <w:rsid w:val="007A4816"/>
    <w:rsid w:val="007A4CDC"/>
    <w:rsid w:val="007A534F"/>
    <w:rsid w:val="007A5561"/>
    <w:rsid w:val="007A5566"/>
    <w:rsid w:val="007A61A9"/>
    <w:rsid w:val="007A6A42"/>
    <w:rsid w:val="007B03A3"/>
    <w:rsid w:val="007B0662"/>
    <w:rsid w:val="007B06DC"/>
    <w:rsid w:val="007B086F"/>
    <w:rsid w:val="007B0880"/>
    <w:rsid w:val="007B243A"/>
    <w:rsid w:val="007B430D"/>
    <w:rsid w:val="007B544F"/>
    <w:rsid w:val="007B56CC"/>
    <w:rsid w:val="007B5FA3"/>
    <w:rsid w:val="007B5FB9"/>
    <w:rsid w:val="007B6208"/>
    <w:rsid w:val="007B66F5"/>
    <w:rsid w:val="007B7415"/>
    <w:rsid w:val="007B7A13"/>
    <w:rsid w:val="007C03A5"/>
    <w:rsid w:val="007C1BED"/>
    <w:rsid w:val="007C26A0"/>
    <w:rsid w:val="007C2960"/>
    <w:rsid w:val="007C342A"/>
    <w:rsid w:val="007C34CF"/>
    <w:rsid w:val="007C350D"/>
    <w:rsid w:val="007C3850"/>
    <w:rsid w:val="007C39CF"/>
    <w:rsid w:val="007C459A"/>
    <w:rsid w:val="007C50AD"/>
    <w:rsid w:val="007C5490"/>
    <w:rsid w:val="007C5CFC"/>
    <w:rsid w:val="007C7571"/>
    <w:rsid w:val="007C7F55"/>
    <w:rsid w:val="007D05E0"/>
    <w:rsid w:val="007D0983"/>
    <w:rsid w:val="007D09E8"/>
    <w:rsid w:val="007D0BEC"/>
    <w:rsid w:val="007D3895"/>
    <w:rsid w:val="007D4F8F"/>
    <w:rsid w:val="007D683C"/>
    <w:rsid w:val="007D6873"/>
    <w:rsid w:val="007D68C3"/>
    <w:rsid w:val="007D69E0"/>
    <w:rsid w:val="007D7183"/>
    <w:rsid w:val="007E1586"/>
    <w:rsid w:val="007E2B5E"/>
    <w:rsid w:val="007E324F"/>
    <w:rsid w:val="007E3252"/>
    <w:rsid w:val="007E37BD"/>
    <w:rsid w:val="007E3A84"/>
    <w:rsid w:val="007E3C59"/>
    <w:rsid w:val="007E48C8"/>
    <w:rsid w:val="007E4B11"/>
    <w:rsid w:val="007E55A0"/>
    <w:rsid w:val="007E73AB"/>
    <w:rsid w:val="007E7DD6"/>
    <w:rsid w:val="007F03E6"/>
    <w:rsid w:val="007F14D2"/>
    <w:rsid w:val="007F1586"/>
    <w:rsid w:val="007F1A08"/>
    <w:rsid w:val="007F1A1A"/>
    <w:rsid w:val="007F239F"/>
    <w:rsid w:val="007F24D8"/>
    <w:rsid w:val="007F2B0B"/>
    <w:rsid w:val="007F39AA"/>
    <w:rsid w:val="007F42AB"/>
    <w:rsid w:val="007F4C6A"/>
    <w:rsid w:val="007F6D04"/>
    <w:rsid w:val="0080056B"/>
    <w:rsid w:val="008024F6"/>
    <w:rsid w:val="0080306A"/>
    <w:rsid w:val="00804295"/>
    <w:rsid w:val="00804462"/>
    <w:rsid w:val="0080449F"/>
    <w:rsid w:val="008045AC"/>
    <w:rsid w:val="008046E3"/>
    <w:rsid w:val="00804898"/>
    <w:rsid w:val="00805DBC"/>
    <w:rsid w:val="00807313"/>
    <w:rsid w:val="008076B0"/>
    <w:rsid w:val="008109C5"/>
    <w:rsid w:val="00810CDB"/>
    <w:rsid w:val="00810DB1"/>
    <w:rsid w:val="00812771"/>
    <w:rsid w:val="00813733"/>
    <w:rsid w:val="008144AC"/>
    <w:rsid w:val="00814514"/>
    <w:rsid w:val="008156B3"/>
    <w:rsid w:val="00816DEA"/>
    <w:rsid w:val="00817157"/>
    <w:rsid w:val="00817E42"/>
    <w:rsid w:val="00820163"/>
    <w:rsid w:val="00820995"/>
    <w:rsid w:val="008216A5"/>
    <w:rsid w:val="00822061"/>
    <w:rsid w:val="00822C65"/>
    <w:rsid w:val="00823327"/>
    <w:rsid w:val="0082359D"/>
    <w:rsid w:val="00823610"/>
    <w:rsid w:val="00824254"/>
    <w:rsid w:val="00824CDA"/>
    <w:rsid w:val="00825D37"/>
    <w:rsid w:val="0082619C"/>
    <w:rsid w:val="00826DC2"/>
    <w:rsid w:val="00827AE5"/>
    <w:rsid w:val="00830818"/>
    <w:rsid w:val="00830F63"/>
    <w:rsid w:val="008317BB"/>
    <w:rsid w:val="00831C61"/>
    <w:rsid w:val="008321F1"/>
    <w:rsid w:val="00833660"/>
    <w:rsid w:val="00833CE9"/>
    <w:rsid w:val="00834A71"/>
    <w:rsid w:val="00835A32"/>
    <w:rsid w:val="0083610E"/>
    <w:rsid w:val="00836963"/>
    <w:rsid w:val="008374E9"/>
    <w:rsid w:val="0083783C"/>
    <w:rsid w:val="0084065B"/>
    <w:rsid w:val="00840D13"/>
    <w:rsid w:val="00841066"/>
    <w:rsid w:val="008411E2"/>
    <w:rsid w:val="00841B3D"/>
    <w:rsid w:val="008422A9"/>
    <w:rsid w:val="00842BAA"/>
    <w:rsid w:val="00844646"/>
    <w:rsid w:val="00844EE6"/>
    <w:rsid w:val="00845209"/>
    <w:rsid w:val="00845B26"/>
    <w:rsid w:val="008463F0"/>
    <w:rsid w:val="00846C1C"/>
    <w:rsid w:val="00846C79"/>
    <w:rsid w:val="008515D1"/>
    <w:rsid w:val="008523B4"/>
    <w:rsid w:val="00852576"/>
    <w:rsid w:val="00852A48"/>
    <w:rsid w:val="00852FD4"/>
    <w:rsid w:val="00853B5D"/>
    <w:rsid w:val="00854ACE"/>
    <w:rsid w:val="008551D4"/>
    <w:rsid w:val="00855740"/>
    <w:rsid w:val="00855976"/>
    <w:rsid w:val="00856FF9"/>
    <w:rsid w:val="00857040"/>
    <w:rsid w:val="00857226"/>
    <w:rsid w:val="008607A6"/>
    <w:rsid w:val="00860E08"/>
    <w:rsid w:val="00860FBE"/>
    <w:rsid w:val="008610FB"/>
    <w:rsid w:val="008619B7"/>
    <w:rsid w:val="008645E2"/>
    <w:rsid w:val="00864A6B"/>
    <w:rsid w:val="008658E6"/>
    <w:rsid w:val="00867548"/>
    <w:rsid w:val="00867832"/>
    <w:rsid w:val="0086791B"/>
    <w:rsid w:val="00867D4A"/>
    <w:rsid w:val="00870689"/>
    <w:rsid w:val="00870FD4"/>
    <w:rsid w:val="008711BF"/>
    <w:rsid w:val="008720FE"/>
    <w:rsid w:val="00873BFA"/>
    <w:rsid w:val="00874452"/>
    <w:rsid w:val="00874566"/>
    <w:rsid w:val="00875650"/>
    <w:rsid w:val="008756DA"/>
    <w:rsid w:val="00875713"/>
    <w:rsid w:val="0087625E"/>
    <w:rsid w:val="008768CB"/>
    <w:rsid w:val="00876DD4"/>
    <w:rsid w:val="008772A6"/>
    <w:rsid w:val="008775F9"/>
    <w:rsid w:val="00877AFA"/>
    <w:rsid w:val="0088005D"/>
    <w:rsid w:val="00880FAB"/>
    <w:rsid w:val="0088113B"/>
    <w:rsid w:val="00881FF0"/>
    <w:rsid w:val="00882AD2"/>
    <w:rsid w:val="00882B01"/>
    <w:rsid w:val="0088318C"/>
    <w:rsid w:val="008837EF"/>
    <w:rsid w:val="00883A16"/>
    <w:rsid w:val="00883A4C"/>
    <w:rsid w:val="00883A95"/>
    <w:rsid w:val="00883BA6"/>
    <w:rsid w:val="008843D2"/>
    <w:rsid w:val="008868AC"/>
    <w:rsid w:val="00886D2B"/>
    <w:rsid w:val="00890349"/>
    <w:rsid w:val="00890463"/>
    <w:rsid w:val="008912D9"/>
    <w:rsid w:val="00892088"/>
    <w:rsid w:val="008923A8"/>
    <w:rsid w:val="008926A3"/>
    <w:rsid w:val="00892741"/>
    <w:rsid w:val="00892F29"/>
    <w:rsid w:val="0089313A"/>
    <w:rsid w:val="00893D99"/>
    <w:rsid w:val="00894FEB"/>
    <w:rsid w:val="008957F8"/>
    <w:rsid w:val="00895935"/>
    <w:rsid w:val="00896130"/>
    <w:rsid w:val="00896EBF"/>
    <w:rsid w:val="008974B4"/>
    <w:rsid w:val="00897F84"/>
    <w:rsid w:val="008A01BD"/>
    <w:rsid w:val="008A0AA6"/>
    <w:rsid w:val="008A0E4A"/>
    <w:rsid w:val="008A2961"/>
    <w:rsid w:val="008A31BC"/>
    <w:rsid w:val="008A358E"/>
    <w:rsid w:val="008A414A"/>
    <w:rsid w:val="008A472A"/>
    <w:rsid w:val="008A4905"/>
    <w:rsid w:val="008A49A1"/>
    <w:rsid w:val="008A618C"/>
    <w:rsid w:val="008A7737"/>
    <w:rsid w:val="008A7898"/>
    <w:rsid w:val="008B000D"/>
    <w:rsid w:val="008B1266"/>
    <w:rsid w:val="008B1438"/>
    <w:rsid w:val="008B2C76"/>
    <w:rsid w:val="008B2D40"/>
    <w:rsid w:val="008B3470"/>
    <w:rsid w:val="008B3505"/>
    <w:rsid w:val="008B40B2"/>
    <w:rsid w:val="008B41FD"/>
    <w:rsid w:val="008B5256"/>
    <w:rsid w:val="008B5323"/>
    <w:rsid w:val="008B58F4"/>
    <w:rsid w:val="008B5911"/>
    <w:rsid w:val="008B65D3"/>
    <w:rsid w:val="008B6C64"/>
    <w:rsid w:val="008B7636"/>
    <w:rsid w:val="008B796D"/>
    <w:rsid w:val="008B7A0C"/>
    <w:rsid w:val="008B7A25"/>
    <w:rsid w:val="008C17E3"/>
    <w:rsid w:val="008C1810"/>
    <w:rsid w:val="008C1EEC"/>
    <w:rsid w:val="008C1F0F"/>
    <w:rsid w:val="008C305E"/>
    <w:rsid w:val="008C3DE1"/>
    <w:rsid w:val="008C3E81"/>
    <w:rsid w:val="008C46F4"/>
    <w:rsid w:val="008C4952"/>
    <w:rsid w:val="008C7136"/>
    <w:rsid w:val="008C718B"/>
    <w:rsid w:val="008C7311"/>
    <w:rsid w:val="008C7410"/>
    <w:rsid w:val="008C79F1"/>
    <w:rsid w:val="008C7A3B"/>
    <w:rsid w:val="008D0885"/>
    <w:rsid w:val="008D0F43"/>
    <w:rsid w:val="008D150B"/>
    <w:rsid w:val="008D16B1"/>
    <w:rsid w:val="008D24B7"/>
    <w:rsid w:val="008D24C9"/>
    <w:rsid w:val="008D28E9"/>
    <w:rsid w:val="008D2FE2"/>
    <w:rsid w:val="008D32A4"/>
    <w:rsid w:val="008D389B"/>
    <w:rsid w:val="008D54ED"/>
    <w:rsid w:val="008D5982"/>
    <w:rsid w:val="008D5A13"/>
    <w:rsid w:val="008D5EC6"/>
    <w:rsid w:val="008D60C1"/>
    <w:rsid w:val="008D6977"/>
    <w:rsid w:val="008D7342"/>
    <w:rsid w:val="008D75B3"/>
    <w:rsid w:val="008D765C"/>
    <w:rsid w:val="008D7D06"/>
    <w:rsid w:val="008E0688"/>
    <w:rsid w:val="008E0E92"/>
    <w:rsid w:val="008E1F63"/>
    <w:rsid w:val="008E2AEA"/>
    <w:rsid w:val="008E59AA"/>
    <w:rsid w:val="008E7A8C"/>
    <w:rsid w:val="008F0EDD"/>
    <w:rsid w:val="008F1104"/>
    <w:rsid w:val="008F161B"/>
    <w:rsid w:val="008F23C7"/>
    <w:rsid w:val="008F3117"/>
    <w:rsid w:val="008F3FC0"/>
    <w:rsid w:val="008F446D"/>
    <w:rsid w:val="008F4B62"/>
    <w:rsid w:val="008F4F1E"/>
    <w:rsid w:val="008F5712"/>
    <w:rsid w:val="008F5FCA"/>
    <w:rsid w:val="008F652E"/>
    <w:rsid w:val="009004F0"/>
    <w:rsid w:val="00900EEB"/>
    <w:rsid w:val="009018EC"/>
    <w:rsid w:val="00901B09"/>
    <w:rsid w:val="00901D0F"/>
    <w:rsid w:val="00902D18"/>
    <w:rsid w:val="00903853"/>
    <w:rsid w:val="009041B5"/>
    <w:rsid w:val="00904423"/>
    <w:rsid w:val="00904803"/>
    <w:rsid w:val="00904F41"/>
    <w:rsid w:val="009052B6"/>
    <w:rsid w:val="0090545B"/>
    <w:rsid w:val="00906364"/>
    <w:rsid w:val="009079CB"/>
    <w:rsid w:val="00910648"/>
    <w:rsid w:val="0091086B"/>
    <w:rsid w:val="009115ED"/>
    <w:rsid w:val="00911848"/>
    <w:rsid w:val="00912276"/>
    <w:rsid w:val="009124B8"/>
    <w:rsid w:val="00912A47"/>
    <w:rsid w:val="0091341F"/>
    <w:rsid w:val="00913A45"/>
    <w:rsid w:val="009140F5"/>
    <w:rsid w:val="009170E5"/>
    <w:rsid w:val="00917443"/>
    <w:rsid w:val="009175B5"/>
    <w:rsid w:val="00920B0A"/>
    <w:rsid w:val="009210FF"/>
    <w:rsid w:val="00921870"/>
    <w:rsid w:val="0092233A"/>
    <w:rsid w:val="00922D92"/>
    <w:rsid w:val="00923797"/>
    <w:rsid w:val="00923AA5"/>
    <w:rsid w:val="00924631"/>
    <w:rsid w:val="0092470A"/>
    <w:rsid w:val="00924AF1"/>
    <w:rsid w:val="00924FCF"/>
    <w:rsid w:val="00925175"/>
    <w:rsid w:val="009251AC"/>
    <w:rsid w:val="00925750"/>
    <w:rsid w:val="00925831"/>
    <w:rsid w:val="00925D7F"/>
    <w:rsid w:val="00926DD4"/>
    <w:rsid w:val="00930154"/>
    <w:rsid w:val="00930A57"/>
    <w:rsid w:val="0093193D"/>
    <w:rsid w:val="00931A43"/>
    <w:rsid w:val="00932024"/>
    <w:rsid w:val="00932464"/>
    <w:rsid w:val="009326F0"/>
    <w:rsid w:val="00932CE7"/>
    <w:rsid w:val="009335DF"/>
    <w:rsid w:val="00934BF1"/>
    <w:rsid w:val="00936558"/>
    <w:rsid w:val="009367F3"/>
    <w:rsid w:val="00936877"/>
    <w:rsid w:val="009375FC"/>
    <w:rsid w:val="00937829"/>
    <w:rsid w:val="0094025A"/>
    <w:rsid w:val="00940AB2"/>
    <w:rsid w:val="00940CEC"/>
    <w:rsid w:val="00941310"/>
    <w:rsid w:val="00941C1D"/>
    <w:rsid w:val="00942478"/>
    <w:rsid w:val="00942BD0"/>
    <w:rsid w:val="00942CBA"/>
    <w:rsid w:val="00942D98"/>
    <w:rsid w:val="00944013"/>
    <w:rsid w:val="0094453E"/>
    <w:rsid w:val="009446A3"/>
    <w:rsid w:val="00945288"/>
    <w:rsid w:val="0094540C"/>
    <w:rsid w:val="00945985"/>
    <w:rsid w:val="00945D05"/>
    <w:rsid w:val="00946090"/>
    <w:rsid w:val="0094620C"/>
    <w:rsid w:val="009462B0"/>
    <w:rsid w:val="00946C3F"/>
    <w:rsid w:val="009473C6"/>
    <w:rsid w:val="0094750C"/>
    <w:rsid w:val="00947617"/>
    <w:rsid w:val="009478CA"/>
    <w:rsid w:val="0094791E"/>
    <w:rsid w:val="00950E6F"/>
    <w:rsid w:val="00951317"/>
    <w:rsid w:val="00951ECC"/>
    <w:rsid w:val="00952663"/>
    <w:rsid w:val="00952D04"/>
    <w:rsid w:val="009538B7"/>
    <w:rsid w:val="009549CB"/>
    <w:rsid w:val="0095523F"/>
    <w:rsid w:val="00955691"/>
    <w:rsid w:val="009564BA"/>
    <w:rsid w:val="009565B0"/>
    <w:rsid w:val="00956B0D"/>
    <w:rsid w:val="00956E67"/>
    <w:rsid w:val="00956F7C"/>
    <w:rsid w:val="00957711"/>
    <w:rsid w:val="00960E65"/>
    <w:rsid w:val="00960F18"/>
    <w:rsid w:val="00961AB9"/>
    <w:rsid w:val="009630E1"/>
    <w:rsid w:val="00963240"/>
    <w:rsid w:val="009633E8"/>
    <w:rsid w:val="00963C34"/>
    <w:rsid w:val="00964258"/>
    <w:rsid w:val="00964497"/>
    <w:rsid w:val="0096541A"/>
    <w:rsid w:val="009655DC"/>
    <w:rsid w:val="0096604B"/>
    <w:rsid w:val="009661F8"/>
    <w:rsid w:val="0096779C"/>
    <w:rsid w:val="00970826"/>
    <w:rsid w:val="00971696"/>
    <w:rsid w:val="009720D7"/>
    <w:rsid w:val="009723D5"/>
    <w:rsid w:val="00972962"/>
    <w:rsid w:val="00972D68"/>
    <w:rsid w:val="00973946"/>
    <w:rsid w:val="009742A4"/>
    <w:rsid w:val="009743D3"/>
    <w:rsid w:val="009744FD"/>
    <w:rsid w:val="00974B8A"/>
    <w:rsid w:val="009751CE"/>
    <w:rsid w:val="009751EB"/>
    <w:rsid w:val="00975840"/>
    <w:rsid w:val="00975C2A"/>
    <w:rsid w:val="00976CEA"/>
    <w:rsid w:val="0097765E"/>
    <w:rsid w:val="009779EC"/>
    <w:rsid w:val="00977ACD"/>
    <w:rsid w:val="00977B0E"/>
    <w:rsid w:val="00980655"/>
    <w:rsid w:val="0098065D"/>
    <w:rsid w:val="00980BA2"/>
    <w:rsid w:val="00980BCE"/>
    <w:rsid w:val="0098121C"/>
    <w:rsid w:val="00981635"/>
    <w:rsid w:val="009819EA"/>
    <w:rsid w:val="00983925"/>
    <w:rsid w:val="00983D4A"/>
    <w:rsid w:val="009842E2"/>
    <w:rsid w:val="009849EB"/>
    <w:rsid w:val="00985057"/>
    <w:rsid w:val="00985C74"/>
    <w:rsid w:val="009865BA"/>
    <w:rsid w:val="009871C3"/>
    <w:rsid w:val="0098763F"/>
    <w:rsid w:val="0098769D"/>
    <w:rsid w:val="009877AA"/>
    <w:rsid w:val="00990479"/>
    <w:rsid w:val="009906A4"/>
    <w:rsid w:val="00990ABD"/>
    <w:rsid w:val="009916F4"/>
    <w:rsid w:val="009919BA"/>
    <w:rsid w:val="00991DFA"/>
    <w:rsid w:val="009921AC"/>
    <w:rsid w:val="00993355"/>
    <w:rsid w:val="00993879"/>
    <w:rsid w:val="00994087"/>
    <w:rsid w:val="00994AAA"/>
    <w:rsid w:val="00994F55"/>
    <w:rsid w:val="0099547D"/>
    <w:rsid w:val="00995A73"/>
    <w:rsid w:val="00996E2D"/>
    <w:rsid w:val="00996FE2"/>
    <w:rsid w:val="009976D0"/>
    <w:rsid w:val="009A0603"/>
    <w:rsid w:val="009A07C7"/>
    <w:rsid w:val="009A0BAE"/>
    <w:rsid w:val="009A0ED9"/>
    <w:rsid w:val="009A13BF"/>
    <w:rsid w:val="009A1725"/>
    <w:rsid w:val="009A1D67"/>
    <w:rsid w:val="009A2563"/>
    <w:rsid w:val="009A350C"/>
    <w:rsid w:val="009A4653"/>
    <w:rsid w:val="009A4F50"/>
    <w:rsid w:val="009A67F5"/>
    <w:rsid w:val="009A7504"/>
    <w:rsid w:val="009A7ABF"/>
    <w:rsid w:val="009B04CE"/>
    <w:rsid w:val="009B13D0"/>
    <w:rsid w:val="009B20F9"/>
    <w:rsid w:val="009B22D8"/>
    <w:rsid w:val="009B241C"/>
    <w:rsid w:val="009B2C2C"/>
    <w:rsid w:val="009B3096"/>
    <w:rsid w:val="009B3159"/>
    <w:rsid w:val="009B35FC"/>
    <w:rsid w:val="009B3AC2"/>
    <w:rsid w:val="009B50A0"/>
    <w:rsid w:val="009B7B22"/>
    <w:rsid w:val="009C0B34"/>
    <w:rsid w:val="009C0F2A"/>
    <w:rsid w:val="009C1801"/>
    <w:rsid w:val="009C29E5"/>
    <w:rsid w:val="009C36FE"/>
    <w:rsid w:val="009C4FEB"/>
    <w:rsid w:val="009C59E1"/>
    <w:rsid w:val="009C5B7E"/>
    <w:rsid w:val="009C6337"/>
    <w:rsid w:val="009C74FE"/>
    <w:rsid w:val="009C7B0E"/>
    <w:rsid w:val="009D05EA"/>
    <w:rsid w:val="009D166D"/>
    <w:rsid w:val="009D1770"/>
    <w:rsid w:val="009D1E00"/>
    <w:rsid w:val="009D2132"/>
    <w:rsid w:val="009D2629"/>
    <w:rsid w:val="009D267A"/>
    <w:rsid w:val="009D26AB"/>
    <w:rsid w:val="009D2AB5"/>
    <w:rsid w:val="009D3B80"/>
    <w:rsid w:val="009D4994"/>
    <w:rsid w:val="009D56D4"/>
    <w:rsid w:val="009D5C0B"/>
    <w:rsid w:val="009D63B7"/>
    <w:rsid w:val="009D67F7"/>
    <w:rsid w:val="009D6918"/>
    <w:rsid w:val="009D7069"/>
    <w:rsid w:val="009D7DD8"/>
    <w:rsid w:val="009E0085"/>
    <w:rsid w:val="009E065A"/>
    <w:rsid w:val="009E0FC7"/>
    <w:rsid w:val="009E1449"/>
    <w:rsid w:val="009E1EF9"/>
    <w:rsid w:val="009E219D"/>
    <w:rsid w:val="009E3199"/>
    <w:rsid w:val="009E382A"/>
    <w:rsid w:val="009E3DCD"/>
    <w:rsid w:val="009E498B"/>
    <w:rsid w:val="009E4EE1"/>
    <w:rsid w:val="009E5DFC"/>
    <w:rsid w:val="009E65C9"/>
    <w:rsid w:val="009E7233"/>
    <w:rsid w:val="009E72C2"/>
    <w:rsid w:val="009E7DFF"/>
    <w:rsid w:val="009F0C43"/>
    <w:rsid w:val="009F15CF"/>
    <w:rsid w:val="009F2484"/>
    <w:rsid w:val="009F2BF7"/>
    <w:rsid w:val="009F2CB1"/>
    <w:rsid w:val="009F44ED"/>
    <w:rsid w:val="009F4FFC"/>
    <w:rsid w:val="009F5159"/>
    <w:rsid w:val="009F5977"/>
    <w:rsid w:val="00A001C5"/>
    <w:rsid w:val="00A00EB9"/>
    <w:rsid w:val="00A00EE7"/>
    <w:rsid w:val="00A02556"/>
    <w:rsid w:val="00A039B9"/>
    <w:rsid w:val="00A041E9"/>
    <w:rsid w:val="00A04370"/>
    <w:rsid w:val="00A043AC"/>
    <w:rsid w:val="00A04459"/>
    <w:rsid w:val="00A0454A"/>
    <w:rsid w:val="00A04D6F"/>
    <w:rsid w:val="00A06124"/>
    <w:rsid w:val="00A07579"/>
    <w:rsid w:val="00A07A58"/>
    <w:rsid w:val="00A07DD0"/>
    <w:rsid w:val="00A111CB"/>
    <w:rsid w:val="00A1166B"/>
    <w:rsid w:val="00A126D1"/>
    <w:rsid w:val="00A13729"/>
    <w:rsid w:val="00A1391F"/>
    <w:rsid w:val="00A1436D"/>
    <w:rsid w:val="00A143F7"/>
    <w:rsid w:val="00A14C76"/>
    <w:rsid w:val="00A16153"/>
    <w:rsid w:val="00A161D8"/>
    <w:rsid w:val="00A1639E"/>
    <w:rsid w:val="00A163AF"/>
    <w:rsid w:val="00A16446"/>
    <w:rsid w:val="00A17C86"/>
    <w:rsid w:val="00A202D8"/>
    <w:rsid w:val="00A207BD"/>
    <w:rsid w:val="00A2215B"/>
    <w:rsid w:val="00A22368"/>
    <w:rsid w:val="00A22641"/>
    <w:rsid w:val="00A22A42"/>
    <w:rsid w:val="00A236B0"/>
    <w:rsid w:val="00A247E7"/>
    <w:rsid w:val="00A24B9C"/>
    <w:rsid w:val="00A2740D"/>
    <w:rsid w:val="00A27FC9"/>
    <w:rsid w:val="00A302B7"/>
    <w:rsid w:val="00A305F6"/>
    <w:rsid w:val="00A30611"/>
    <w:rsid w:val="00A31215"/>
    <w:rsid w:val="00A31A46"/>
    <w:rsid w:val="00A31D48"/>
    <w:rsid w:val="00A32D02"/>
    <w:rsid w:val="00A332E5"/>
    <w:rsid w:val="00A33A11"/>
    <w:rsid w:val="00A34B81"/>
    <w:rsid w:val="00A35785"/>
    <w:rsid w:val="00A37871"/>
    <w:rsid w:val="00A4009F"/>
    <w:rsid w:val="00A41E71"/>
    <w:rsid w:val="00A424B5"/>
    <w:rsid w:val="00A425F7"/>
    <w:rsid w:val="00A42B39"/>
    <w:rsid w:val="00A43E5B"/>
    <w:rsid w:val="00A4422C"/>
    <w:rsid w:val="00A44A51"/>
    <w:rsid w:val="00A45474"/>
    <w:rsid w:val="00A4677D"/>
    <w:rsid w:val="00A46B9E"/>
    <w:rsid w:val="00A47EE8"/>
    <w:rsid w:val="00A50016"/>
    <w:rsid w:val="00A52C7B"/>
    <w:rsid w:val="00A53BE9"/>
    <w:rsid w:val="00A53EF0"/>
    <w:rsid w:val="00A561BD"/>
    <w:rsid w:val="00A572BD"/>
    <w:rsid w:val="00A576D5"/>
    <w:rsid w:val="00A57AD8"/>
    <w:rsid w:val="00A57D9B"/>
    <w:rsid w:val="00A60AC4"/>
    <w:rsid w:val="00A6184F"/>
    <w:rsid w:val="00A61912"/>
    <w:rsid w:val="00A61C59"/>
    <w:rsid w:val="00A637E5"/>
    <w:rsid w:val="00A641DD"/>
    <w:rsid w:val="00A641F5"/>
    <w:rsid w:val="00A64446"/>
    <w:rsid w:val="00A646CC"/>
    <w:rsid w:val="00A65ED5"/>
    <w:rsid w:val="00A668B3"/>
    <w:rsid w:val="00A676EF"/>
    <w:rsid w:val="00A706B6"/>
    <w:rsid w:val="00A70C42"/>
    <w:rsid w:val="00A70D81"/>
    <w:rsid w:val="00A71E69"/>
    <w:rsid w:val="00A72960"/>
    <w:rsid w:val="00A72AE0"/>
    <w:rsid w:val="00A72CDF"/>
    <w:rsid w:val="00A73502"/>
    <w:rsid w:val="00A7398D"/>
    <w:rsid w:val="00A75434"/>
    <w:rsid w:val="00A75DFE"/>
    <w:rsid w:val="00A8118E"/>
    <w:rsid w:val="00A811CB"/>
    <w:rsid w:val="00A8286C"/>
    <w:rsid w:val="00A82FB0"/>
    <w:rsid w:val="00A83CB0"/>
    <w:rsid w:val="00A83FAD"/>
    <w:rsid w:val="00A84749"/>
    <w:rsid w:val="00A84922"/>
    <w:rsid w:val="00A84C0D"/>
    <w:rsid w:val="00A858CC"/>
    <w:rsid w:val="00A864AB"/>
    <w:rsid w:val="00A8681F"/>
    <w:rsid w:val="00A86B8C"/>
    <w:rsid w:val="00A8721C"/>
    <w:rsid w:val="00A87F36"/>
    <w:rsid w:val="00A901F8"/>
    <w:rsid w:val="00A90B28"/>
    <w:rsid w:val="00A90B7F"/>
    <w:rsid w:val="00A913BD"/>
    <w:rsid w:val="00A916EF"/>
    <w:rsid w:val="00A927A8"/>
    <w:rsid w:val="00A929BF"/>
    <w:rsid w:val="00A93C29"/>
    <w:rsid w:val="00A93C69"/>
    <w:rsid w:val="00A963FC"/>
    <w:rsid w:val="00A965C4"/>
    <w:rsid w:val="00A96E7C"/>
    <w:rsid w:val="00A970BA"/>
    <w:rsid w:val="00AA0F89"/>
    <w:rsid w:val="00AA16B9"/>
    <w:rsid w:val="00AA1B74"/>
    <w:rsid w:val="00AA31A6"/>
    <w:rsid w:val="00AA35FE"/>
    <w:rsid w:val="00AA3B02"/>
    <w:rsid w:val="00AA676C"/>
    <w:rsid w:val="00AA6A5D"/>
    <w:rsid w:val="00AA6BC6"/>
    <w:rsid w:val="00AA6FE4"/>
    <w:rsid w:val="00AB03DD"/>
    <w:rsid w:val="00AB0699"/>
    <w:rsid w:val="00AB0963"/>
    <w:rsid w:val="00AB0B84"/>
    <w:rsid w:val="00AB1832"/>
    <w:rsid w:val="00AB1E5C"/>
    <w:rsid w:val="00AB22EA"/>
    <w:rsid w:val="00AB2596"/>
    <w:rsid w:val="00AB26C4"/>
    <w:rsid w:val="00AB3647"/>
    <w:rsid w:val="00AB4490"/>
    <w:rsid w:val="00AB44D2"/>
    <w:rsid w:val="00AB53DC"/>
    <w:rsid w:val="00AB5C0C"/>
    <w:rsid w:val="00AB6986"/>
    <w:rsid w:val="00AB6B17"/>
    <w:rsid w:val="00AB6E69"/>
    <w:rsid w:val="00AB7AC6"/>
    <w:rsid w:val="00AC0836"/>
    <w:rsid w:val="00AC0EC7"/>
    <w:rsid w:val="00AC1318"/>
    <w:rsid w:val="00AC166C"/>
    <w:rsid w:val="00AC54CB"/>
    <w:rsid w:val="00AC5E43"/>
    <w:rsid w:val="00AC5EC6"/>
    <w:rsid w:val="00AC6A3D"/>
    <w:rsid w:val="00AC6BF4"/>
    <w:rsid w:val="00AC6CBF"/>
    <w:rsid w:val="00AC7B6B"/>
    <w:rsid w:val="00AD09C3"/>
    <w:rsid w:val="00AD0AD9"/>
    <w:rsid w:val="00AD0CA1"/>
    <w:rsid w:val="00AD167F"/>
    <w:rsid w:val="00AD16E8"/>
    <w:rsid w:val="00AD19B3"/>
    <w:rsid w:val="00AD27F3"/>
    <w:rsid w:val="00AD284B"/>
    <w:rsid w:val="00AD37AA"/>
    <w:rsid w:val="00AD386B"/>
    <w:rsid w:val="00AD49A2"/>
    <w:rsid w:val="00AD58BE"/>
    <w:rsid w:val="00AD5B47"/>
    <w:rsid w:val="00AD606D"/>
    <w:rsid w:val="00AD64D0"/>
    <w:rsid w:val="00AD6F82"/>
    <w:rsid w:val="00AD7AEC"/>
    <w:rsid w:val="00AE05D4"/>
    <w:rsid w:val="00AE0869"/>
    <w:rsid w:val="00AE0CF2"/>
    <w:rsid w:val="00AE1530"/>
    <w:rsid w:val="00AE2F7A"/>
    <w:rsid w:val="00AE2F8F"/>
    <w:rsid w:val="00AE328D"/>
    <w:rsid w:val="00AE407B"/>
    <w:rsid w:val="00AE456C"/>
    <w:rsid w:val="00AE52A8"/>
    <w:rsid w:val="00AE56B4"/>
    <w:rsid w:val="00AE5EC7"/>
    <w:rsid w:val="00AE6296"/>
    <w:rsid w:val="00AE653D"/>
    <w:rsid w:val="00AE65D3"/>
    <w:rsid w:val="00AE6638"/>
    <w:rsid w:val="00AE6654"/>
    <w:rsid w:val="00AE6A9F"/>
    <w:rsid w:val="00AE7921"/>
    <w:rsid w:val="00AF0995"/>
    <w:rsid w:val="00AF0FE7"/>
    <w:rsid w:val="00AF12B1"/>
    <w:rsid w:val="00AF1D77"/>
    <w:rsid w:val="00AF2075"/>
    <w:rsid w:val="00AF21C1"/>
    <w:rsid w:val="00AF290E"/>
    <w:rsid w:val="00AF378E"/>
    <w:rsid w:val="00AF4488"/>
    <w:rsid w:val="00AF53AF"/>
    <w:rsid w:val="00AF5D4F"/>
    <w:rsid w:val="00AF5F85"/>
    <w:rsid w:val="00AF655E"/>
    <w:rsid w:val="00AF66E3"/>
    <w:rsid w:val="00AF7266"/>
    <w:rsid w:val="00AF7B33"/>
    <w:rsid w:val="00B00D6E"/>
    <w:rsid w:val="00B010BE"/>
    <w:rsid w:val="00B011D0"/>
    <w:rsid w:val="00B028EE"/>
    <w:rsid w:val="00B02D0D"/>
    <w:rsid w:val="00B02DBA"/>
    <w:rsid w:val="00B035B1"/>
    <w:rsid w:val="00B03651"/>
    <w:rsid w:val="00B061A1"/>
    <w:rsid w:val="00B06B69"/>
    <w:rsid w:val="00B07048"/>
    <w:rsid w:val="00B074BC"/>
    <w:rsid w:val="00B077DB"/>
    <w:rsid w:val="00B11767"/>
    <w:rsid w:val="00B1224B"/>
    <w:rsid w:val="00B123D4"/>
    <w:rsid w:val="00B136B2"/>
    <w:rsid w:val="00B138DE"/>
    <w:rsid w:val="00B141B2"/>
    <w:rsid w:val="00B14708"/>
    <w:rsid w:val="00B14753"/>
    <w:rsid w:val="00B14846"/>
    <w:rsid w:val="00B17747"/>
    <w:rsid w:val="00B1792D"/>
    <w:rsid w:val="00B21976"/>
    <w:rsid w:val="00B21E7E"/>
    <w:rsid w:val="00B22600"/>
    <w:rsid w:val="00B227C3"/>
    <w:rsid w:val="00B22A86"/>
    <w:rsid w:val="00B236AF"/>
    <w:rsid w:val="00B23B60"/>
    <w:rsid w:val="00B2441F"/>
    <w:rsid w:val="00B246F3"/>
    <w:rsid w:val="00B248AB"/>
    <w:rsid w:val="00B25A98"/>
    <w:rsid w:val="00B267AD"/>
    <w:rsid w:val="00B271EC"/>
    <w:rsid w:val="00B27506"/>
    <w:rsid w:val="00B27BF7"/>
    <w:rsid w:val="00B30D77"/>
    <w:rsid w:val="00B3140A"/>
    <w:rsid w:val="00B316D0"/>
    <w:rsid w:val="00B32212"/>
    <w:rsid w:val="00B32C6F"/>
    <w:rsid w:val="00B32E82"/>
    <w:rsid w:val="00B331FE"/>
    <w:rsid w:val="00B33CA1"/>
    <w:rsid w:val="00B3435C"/>
    <w:rsid w:val="00B34644"/>
    <w:rsid w:val="00B352D6"/>
    <w:rsid w:val="00B35795"/>
    <w:rsid w:val="00B35CD4"/>
    <w:rsid w:val="00B3626E"/>
    <w:rsid w:val="00B36B04"/>
    <w:rsid w:val="00B37547"/>
    <w:rsid w:val="00B40D12"/>
    <w:rsid w:val="00B4146B"/>
    <w:rsid w:val="00B41DF7"/>
    <w:rsid w:val="00B42880"/>
    <w:rsid w:val="00B430B2"/>
    <w:rsid w:val="00B430F6"/>
    <w:rsid w:val="00B43583"/>
    <w:rsid w:val="00B44408"/>
    <w:rsid w:val="00B444C1"/>
    <w:rsid w:val="00B451E6"/>
    <w:rsid w:val="00B470C3"/>
    <w:rsid w:val="00B47392"/>
    <w:rsid w:val="00B47CFD"/>
    <w:rsid w:val="00B50B4D"/>
    <w:rsid w:val="00B5104F"/>
    <w:rsid w:val="00B51071"/>
    <w:rsid w:val="00B51565"/>
    <w:rsid w:val="00B51D97"/>
    <w:rsid w:val="00B523EE"/>
    <w:rsid w:val="00B52437"/>
    <w:rsid w:val="00B524A6"/>
    <w:rsid w:val="00B52DEC"/>
    <w:rsid w:val="00B542E2"/>
    <w:rsid w:val="00B55F8D"/>
    <w:rsid w:val="00B5675F"/>
    <w:rsid w:val="00B56E3D"/>
    <w:rsid w:val="00B57A29"/>
    <w:rsid w:val="00B57AC1"/>
    <w:rsid w:val="00B60C97"/>
    <w:rsid w:val="00B60F1C"/>
    <w:rsid w:val="00B6106E"/>
    <w:rsid w:val="00B61DF3"/>
    <w:rsid w:val="00B62093"/>
    <w:rsid w:val="00B62279"/>
    <w:rsid w:val="00B62389"/>
    <w:rsid w:val="00B62CF7"/>
    <w:rsid w:val="00B62D19"/>
    <w:rsid w:val="00B6428E"/>
    <w:rsid w:val="00B646C7"/>
    <w:rsid w:val="00B64864"/>
    <w:rsid w:val="00B64FF8"/>
    <w:rsid w:val="00B658D5"/>
    <w:rsid w:val="00B65AC1"/>
    <w:rsid w:val="00B660D4"/>
    <w:rsid w:val="00B66349"/>
    <w:rsid w:val="00B66831"/>
    <w:rsid w:val="00B70767"/>
    <w:rsid w:val="00B709EF"/>
    <w:rsid w:val="00B7128A"/>
    <w:rsid w:val="00B71BC2"/>
    <w:rsid w:val="00B72230"/>
    <w:rsid w:val="00B72BA2"/>
    <w:rsid w:val="00B72F99"/>
    <w:rsid w:val="00B73068"/>
    <w:rsid w:val="00B73A70"/>
    <w:rsid w:val="00B73DF7"/>
    <w:rsid w:val="00B749AD"/>
    <w:rsid w:val="00B76C38"/>
    <w:rsid w:val="00B76F3D"/>
    <w:rsid w:val="00B77670"/>
    <w:rsid w:val="00B77966"/>
    <w:rsid w:val="00B77A1F"/>
    <w:rsid w:val="00B77A2A"/>
    <w:rsid w:val="00B77F77"/>
    <w:rsid w:val="00B77FEF"/>
    <w:rsid w:val="00B8020C"/>
    <w:rsid w:val="00B80C39"/>
    <w:rsid w:val="00B81CDE"/>
    <w:rsid w:val="00B81E21"/>
    <w:rsid w:val="00B81F60"/>
    <w:rsid w:val="00B83684"/>
    <w:rsid w:val="00B83688"/>
    <w:rsid w:val="00B83931"/>
    <w:rsid w:val="00B841E5"/>
    <w:rsid w:val="00B8448A"/>
    <w:rsid w:val="00B85544"/>
    <w:rsid w:val="00B8582C"/>
    <w:rsid w:val="00B86BAE"/>
    <w:rsid w:val="00B8724A"/>
    <w:rsid w:val="00B8727C"/>
    <w:rsid w:val="00B87844"/>
    <w:rsid w:val="00B87DE3"/>
    <w:rsid w:val="00B92102"/>
    <w:rsid w:val="00B92863"/>
    <w:rsid w:val="00B93C29"/>
    <w:rsid w:val="00B93E4D"/>
    <w:rsid w:val="00B9401B"/>
    <w:rsid w:val="00B94511"/>
    <w:rsid w:val="00B94816"/>
    <w:rsid w:val="00B94BBC"/>
    <w:rsid w:val="00B95027"/>
    <w:rsid w:val="00B961B5"/>
    <w:rsid w:val="00B97074"/>
    <w:rsid w:val="00B973E3"/>
    <w:rsid w:val="00BA1515"/>
    <w:rsid w:val="00BA1E4F"/>
    <w:rsid w:val="00BA2603"/>
    <w:rsid w:val="00BA27A5"/>
    <w:rsid w:val="00BA29FE"/>
    <w:rsid w:val="00BA519E"/>
    <w:rsid w:val="00BA62E9"/>
    <w:rsid w:val="00BA6426"/>
    <w:rsid w:val="00BA6595"/>
    <w:rsid w:val="00BA69E5"/>
    <w:rsid w:val="00BA7167"/>
    <w:rsid w:val="00BA72D4"/>
    <w:rsid w:val="00BA7AB4"/>
    <w:rsid w:val="00BB043C"/>
    <w:rsid w:val="00BB0F31"/>
    <w:rsid w:val="00BB15AE"/>
    <w:rsid w:val="00BB20BB"/>
    <w:rsid w:val="00BB21AF"/>
    <w:rsid w:val="00BB2F31"/>
    <w:rsid w:val="00BB445B"/>
    <w:rsid w:val="00BB4FC9"/>
    <w:rsid w:val="00BB70A1"/>
    <w:rsid w:val="00BB72A4"/>
    <w:rsid w:val="00BB79BF"/>
    <w:rsid w:val="00BB7F68"/>
    <w:rsid w:val="00BC0622"/>
    <w:rsid w:val="00BC15B9"/>
    <w:rsid w:val="00BC186D"/>
    <w:rsid w:val="00BC1AF2"/>
    <w:rsid w:val="00BC20EB"/>
    <w:rsid w:val="00BC2F6E"/>
    <w:rsid w:val="00BC35AA"/>
    <w:rsid w:val="00BC35D4"/>
    <w:rsid w:val="00BC35F5"/>
    <w:rsid w:val="00BC4384"/>
    <w:rsid w:val="00BC47FD"/>
    <w:rsid w:val="00BC4902"/>
    <w:rsid w:val="00BC4BAE"/>
    <w:rsid w:val="00BC4EFE"/>
    <w:rsid w:val="00BC5193"/>
    <w:rsid w:val="00BC5234"/>
    <w:rsid w:val="00BC5420"/>
    <w:rsid w:val="00BC5439"/>
    <w:rsid w:val="00BC5751"/>
    <w:rsid w:val="00BC5B48"/>
    <w:rsid w:val="00BC5CBD"/>
    <w:rsid w:val="00BC652B"/>
    <w:rsid w:val="00BC72D3"/>
    <w:rsid w:val="00BC7B9B"/>
    <w:rsid w:val="00BD2C46"/>
    <w:rsid w:val="00BD2EC0"/>
    <w:rsid w:val="00BD2F38"/>
    <w:rsid w:val="00BD3CB8"/>
    <w:rsid w:val="00BD484B"/>
    <w:rsid w:val="00BD4DD4"/>
    <w:rsid w:val="00BD53C4"/>
    <w:rsid w:val="00BD6316"/>
    <w:rsid w:val="00BD67B9"/>
    <w:rsid w:val="00BD79F0"/>
    <w:rsid w:val="00BE011B"/>
    <w:rsid w:val="00BE0CDB"/>
    <w:rsid w:val="00BE1F7E"/>
    <w:rsid w:val="00BE255A"/>
    <w:rsid w:val="00BE33AB"/>
    <w:rsid w:val="00BE5260"/>
    <w:rsid w:val="00BE6667"/>
    <w:rsid w:val="00BE7A95"/>
    <w:rsid w:val="00BF0017"/>
    <w:rsid w:val="00BF01FC"/>
    <w:rsid w:val="00BF031C"/>
    <w:rsid w:val="00BF0893"/>
    <w:rsid w:val="00BF22C1"/>
    <w:rsid w:val="00BF2AA7"/>
    <w:rsid w:val="00BF4782"/>
    <w:rsid w:val="00BF4C9C"/>
    <w:rsid w:val="00BF5708"/>
    <w:rsid w:val="00BF5B20"/>
    <w:rsid w:val="00BF5D53"/>
    <w:rsid w:val="00BF6206"/>
    <w:rsid w:val="00BF7722"/>
    <w:rsid w:val="00BF7AE2"/>
    <w:rsid w:val="00C009A9"/>
    <w:rsid w:val="00C00E6D"/>
    <w:rsid w:val="00C01970"/>
    <w:rsid w:val="00C0211E"/>
    <w:rsid w:val="00C02F72"/>
    <w:rsid w:val="00C03637"/>
    <w:rsid w:val="00C04395"/>
    <w:rsid w:val="00C043D2"/>
    <w:rsid w:val="00C04524"/>
    <w:rsid w:val="00C04B8E"/>
    <w:rsid w:val="00C0534D"/>
    <w:rsid w:val="00C06B7F"/>
    <w:rsid w:val="00C07112"/>
    <w:rsid w:val="00C110BF"/>
    <w:rsid w:val="00C112ED"/>
    <w:rsid w:val="00C11AFD"/>
    <w:rsid w:val="00C11E45"/>
    <w:rsid w:val="00C12124"/>
    <w:rsid w:val="00C132EB"/>
    <w:rsid w:val="00C13399"/>
    <w:rsid w:val="00C1427E"/>
    <w:rsid w:val="00C14AB8"/>
    <w:rsid w:val="00C14EA1"/>
    <w:rsid w:val="00C16CC4"/>
    <w:rsid w:val="00C16E3A"/>
    <w:rsid w:val="00C17CC4"/>
    <w:rsid w:val="00C17E65"/>
    <w:rsid w:val="00C2031C"/>
    <w:rsid w:val="00C20740"/>
    <w:rsid w:val="00C20CBA"/>
    <w:rsid w:val="00C21A4A"/>
    <w:rsid w:val="00C21C0A"/>
    <w:rsid w:val="00C241DD"/>
    <w:rsid w:val="00C24799"/>
    <w:rsid w:val="00C24D4B"/>
    <w:rsid w:val="00C25256"/>
    <w:rsid w:val="00C256F4"/>
    <w:rsid w:val="00C2611B"/>
    <w:rsid w:val="00C266A5"/>
    <w:rsid w:val="00C27E31"/>
    <w:rsid w:val="00C30A86"/>
    <w:rsid w:val="00C31E15"/>
    <w:rsid w:val="00C31FCA"/>
    <w:rsid w:val="00C32331"/>
    <w:rsid w:val="00C329B1"/>
    <w:rsid w:val="00C32E70"/>
    <w:rsid w:val="00C3367F"/>
    <w:rsid w:val="00C35370"/>
    <w:rsid w:val="00C35827"/>
    <w:rsid w:val="00C35E8C"/>
    <w:rsid w:val="00C35E91"/>
    <w:rsid w:val="00C40733"/>
    <w:rsid w:val="00C408D3"/>
    <w:rsid w:val="00C40FA5"/>
    <w:rsid w:val="00C427B1"/>
    <w:rsid w:val="00C42ECC"/>
    <w:rsid w:val="00C4309D"/>
    <w:rsid w:val="00C432A4"/>
    <w:rsid w:val="00C4354F"/>
    <w:rsid w:val="00C43750"/>
    <w:rsid w:val="00C44333"/>
    <w:rsid w:val="00C446FA"/>
    <w:rsid w:val="00C44930"/>
    <w:rsid w:val="00C458B7"/>
    <w:rsid w:val="00C45CCB"/>
    <w:rsid w:val="00C4660F"/>
    <w:rsid w:val="00C468B8"/>
    <w:rsid w:val="00C46AE3"/>
    <w:rsid w:val="00C47CCC"/>
    <w:rsid w:val="00C501A1"/>
    <w:rsid w:val="00C50804"/>
    <w:rsid w:val="00C50F6F"/>
    <w:rsid w:val="00C51EDF"/>
    <w:rsid w:val="00C52003"/>
    <w:rsid w:val="00C522A5"/>
    <w:rsid w:val="00C52F25"/>
    <w:rsid w:val="00C538EA"/>
    <w:rsid w:val="00C53BA9"/>
    <w:rsid w:val="00C54853"/>
    <w:rsid w:val="00C54D56"/>
    <w:rsid w:val="00C55EB3"/>
    <w:rsid w:val="00C560C3"/>
    <w:rsid w:val="00C56554"/>
    <w:rsid w:val="00C566E5"/>
    <w:rsid w:val="00C6004E"/>
    <w:rsid w:val="00C6022D"/>
    <w:rsid w:val="00C60442"/>
    <w:rsid w:val="00C60500"/>
    <w:rsid w:val="00C60B87"/>
    <w:rsid w:val="00C60DB2"/>
    <w:rsid w:val="00C61B87"/>
    <w:rsid w:val="00C62302"/>
    <w:rsid w:val="00C62369"/>
    <w:rsid w:val="00C62AB0"/>
    <w:rsid w:val="00C62AE3"/>
    <w:rsid w:val="00C64985"/>
    <w:rsid w:val="00C64B49"/>
    <w:rsid w:val="00C64DEF"/>
    <w:rsid w:val="00C65014"/>
    <w:rsid w:val="00C6552F"/>
    <w:rsid w:val="00C67444"/>
    <w:rsid w:val="00C67475"/>
    <w:rsid w:val="00C679C5"/>
    <w:rsid w:val="00C67DB0"/>
    <w:rsid w:val="00C7007F"/>
    <w:rsid w:val="00C703CD"/>
    <w:rsid w:val="00C70554"/>
    <w:rsid w:val="00C71926"/>
    <w:rsid w:val="00C721BC"/>
    <w:rsid w:val="00C723B6"/>
    <w:rsid w:val="00C72EF9"/>
    <w:rsid w:val="00C73196"/>
    <w:rsid w:val="00C73751"/>
    <w:rsid w:val="00C73C55"/>
    <w:rsid w:val="00C73DA4"/>
    <w:rsid w:val="00C76A0D"/>
    <w:rsid w:val="00C77D58"/>
    <w:rsid w:val="00C804F1"/>
    <w:rsid w:val="00C80D02"/>
    <w:rsid w:val="00C80E7E"/>
    <w:rsid w:val="00C810D3"/>
    <w:rsid w:val="00C8172A"/>
    <w:rsid w:val="00C81DFE"/>
    <w:rsid w:val="00C8241B"/>
    <w:rsid w:val="00C825DF"/>
    <w:rsid w:val="00C829C2"/>
    <w:rsid w:val="00C83457"/>
    <w:rsid w:val="00C8388F"/>
    <w:rsid w:val="00C839F9"/>
    <w:rsid w:val="00C83E95"/>
    <w:rsid w:val="00C8400B"/>
    <w:rsid w:val="00C84979"/>
    <w:rsid w:val="00C84BDC"/>
    <w:rsid w:val="00C85809"/>
    <w:rsid w:val="00C85E21"/>
    <w:rsid w:val="00C86DB0"/>
    <w:rsid w:val="00C86E1F"/>
    <w:rsid w:val="00C873A3"/>
    <w:rsid w:val="00C87B11"/>
    <w:rsid w:val="00C87DFA"/>
    <w:rsid w:val="00C90007"/>
    <w:rsid w:val="00C92E1A"/>
    <w:rsid w:val="00C92FFE"/>
    <w:rsid w:val="00C955C2"/>
    <w:rsid w:val="00C95620"/>
    <w:rsid w:val="00C958BA"/>
    <w:rsid w:val="00C95D53"/>
    <w:rsid w:val="00C96541"/>
    <w:rsid w:val="00C96C94"/>
    <w:rsid w:val="00C97676"/>
    <w:rsid w:val="00CA07E4"/>
    <w:rsid w:val="00CA0815"/>
    <w:rsid w:val="00CA13A8"/>
    <w:rsid w:val="00CA1D45"/>
    <w:rsid w:val="00CA2898"/>
    <w:rsid w:val="00CA2FE4"/>
    <w:rsid w:val="00CA36BF"/>
    <w:rsid w:val="00CA44E7"/>
    <w:rsid w:val="00CA4C41"/>
    <w:rsid w:val="00CA53DC"/>
    <w:rsid w:val="00CA54FE"/>
    <w:rsid w:val="00CA58DA"/>
    <w:rsid w:val="00CA5CD2"/>
    <w:rsid w:val="00CA7F72"/>
    <w:rsid w:val="00CB00AD"/>
    <w:rsid w:val="00CB01BD"/>
    <w:rsid w:val="00CB0975"/>
    <w:rsid w:val="00CB098F"/>
    <w:rsid w:val="00CB28EA"/>
    <w:rsid w:val="00CB2F92"/>
    <w:rsid w:val="00CB30C4"/>
    <w:rsid w:val="00CB3341"/>
    <w:rsid w:val="00CB353A"/>
    <w:rsid w:val="00CB4F60"/>
    <w:rsid w:val="00CB5479"/>
    <w:rsid w:val="00CB5786"/>
    <w:rsid w:val="00CB5AAB"/>
    <w:rsid w:val="00CB5AD2"/>
    <w:rsid w:val="00CB66E9"/>
    <w:rsid w:val="00CB67C4"/>
    <w:rsid w:val="00CB73A9"/>
    <w:rsid w:val="00CB76EB"/>
    <w:rsid w:val="00CB790B"/>
    <w:rsid w:val="00CB7DEE"/>
    <w:rsid w:val="00CB7FCC"/>
    <w:rsid w:val="00CC0375"/>
    <w:rsid w:val="00CC1B9A"/>
    <w:rsid w:val="00CC1E3D"/>
    <w:rsid w:val="00CC2279"/>
    <w:rsid w:val="00CC356C"/>
    <w:rsid w:val="00CC3ECC"/>
    <w:rsid w:val="00CC45B9"/>
    <w:rsid w:val="00CC4D2B"/>
    <w:rsid w:val="00CC5098"/>
    <w:rsid w:val="00CC5A28"/>
    <w:rsid w:val="00CC5C5B"/>
    <w:rsid w:val="00CC5CCF"/>
    <w:rsid w:val="00CC5E56"/>
    <w:rsid w:val="00CC6F46"/>
    <w:rsid w:val="00CC74EE"/>
    <w:rsid w:val="00CC7A88"/>
    <w:rsid w:val="00CC7F53"/>
    <w:rsid w:val="00CD0830"/>
    <w:rsid w:val="00CD1124"/>
    <w:rsid w:val="00CD11A0"/>
    <w:rsid w:val="00CD1B4A"/>
    <w:rsid w:val="00CD1ED0"/>
    <w:rsid w:val="00CD259B"/>
    <w:rsid w:val="00CD2B41"/>
    <w:rsid w:val="00CD2CDC"/>
    <w:rsid w:val="00CD36A0"/>
    <w:rsid w:val="00CD3BF5"/>
    <w:rsid w:val="00CD4443"/>
    <w:rsid w:val="00CD4723"/>
    <w:rsid w:val="00CD4E88"/>
    <w:rsid w:val="00CD52D7"/>
    <w:rsid w:val="00CD67DB"/>
    <w:rsid w:val="00CD6A2E"/>
    <w:rsid w:val="00CD6C17"/>
    <w:rsid w:val="00CD7EB3"/>
    <w:rsid w:val="00CD7FD4"/>
    <w:rsid w:val="00CE04AF"/>
    <w:rsid w:val="00CE0C2B"/>
    <w:rsid w:val="00CE17FE"/>
    <w:rsid w:val="00CE1810"/>
    <w:rsid w:val="00CE1EBE"/>
    <w:rsid w:val="00CE2209"/>
    <w:rsid w:val="00CE2EF1"/>
    <w:rsid w:val="00CE2F39"/>
    <w:rsid w:val="00CE2FD7"/>
    <w:rsid w:val="00CE37C5"/>
    <w:rsid w:val="00CE3A6B"/>
    <w:rsid w:val="00CE44FB"/>
    <w:rsid w:val="00CE4B9F"/>
    <w:rsid w:val="00CE5138"/>
    <w:rsid w:val="00CE5BA6"/>
    <w:rsid w:val="00CE60C5"/>
    <w:rsid w:val="00CE6E98"/>
    <w:rsid w:val="00CE6F4E"/>
    <w:rsid w:val="00CE7101"/>
    <w:rsid w:val="00CE74DB"/>
    <w:rsid w:val="00CE7C98"/>
    <w:rsid w:val="00CE7E0F"/>
    <w:rsid w:val="00CE7E53"/>
    <w:rsid w:val="00CF07CF"/>
    <w:rsid w:val="00CF09AA"/>
    <w:rsid w:val="00CF0B03"/>
    <w:rsid w:val="00CF0E42"/>
    <w:rsid w:val="00CF1006"/>
    <w:rsid w:val="00CF154E"/>
    <w:rsid w:val="00CF17C0"/>
    <w:rsid w:val="00CF21D8"/>
    <w:rsid w:val="00CF27CE"/>
    <w:rsid w:val="00CF2B42"/>
    <w:rsid w:val="00CF3381"/>
    <w:rsid w:val="00CF3907"/>
    <w:rsid w:val="00CF619A"/>
    <w:rsid w:val="00CF6363"/>
    <w:rsid w:val="00CF6841"/>
    <w:rsid w:val="00CF7202"/>
    <w:rsid w:val="00CF777C"/>
    <w:rsid w:val="00CF7918"/>
    <w:rsid w:val="00D0083E"/>
    <w:rsid w:val="00D01713"/>
    <w:rsid w:val="00D02ACD"/>
    <w:rsid w:val="00D03401"/>
    <w:rsid w:val="00D03402"/>
    <w:rsid w:val="00D03588"/>
    <w:rsid w:val="00D037B4"/>
    <w:rsid w:val="00D047D8"/>
    <w:rsid w:val="00D05F01"/>
    <w:rsid w:val="00D067F6"/>
    <w:rsid w:val="00D06C28"/>
    <w:rsid w:val="00D06FD1"/>
    <w:rsid w:val="00D07194"/>
    <w:rsid w:val="00D11561"/>
    <w:rsid w:val="00D11A22"/>
    <w:rsid w:val="00D11CF0"/>
    <w:rsid w:val="00D1270B"/>
    <w:rsid w:val="00D12B7A"/>
    <w:rsid w:val="00D13021"/>
    <w:rsid w:val="00D14389"/>
    <w:rsid w:val="00D14684"/>
    <w:rsid w:val="00D14788"/>
    <w:rsid w:val="00D15A02"/>
    <w:rsid w:val="00D15DE8"/>
    <w:rsid w:val="00D15E17"/>
    <w:rsid w:val="00D16026"/>
    <w:rsid w:val="00D16476"/>
    <w:rsid w:val="00D1661B"/>
    <w:rsid w:val="00D16801"/>
    <w:rsid w:val="00D1689A"/>
    <w:rsid w:val="00D17007"/>
    <w:rsid w:val="00D177CF"/>
    <w:rsid w:val="00D20600"/>
    <w:rsid w:val="00D20DC2"/>
    <w:rsid w:val="00D2185D"/>
    <w:rsid w:val="00D22853"/>
    <w:rsid w:val="00D228F9"/>
    <w:rsid w:val="00D23BB6"/>
    <w:rsid w:val="00D2440A"/>
    <w:rsid w:val="00D25410"/>
    <w:rsid w:val="00D258B8"/>
    <w:rsid w:val="00D27B0C"/>
    <w:rsid w:val="00D30419"/>
    <w:rsid w:val="00D30927"/>
    <w:rsid w:val="00D30987"/>
    <w:rsid w:val="00D30E5D"/>
    <w:rsid w:val="00D315F0"/>
    <w:rsid w:val="00D31C3D"/>
    <w:rsid w:val="00D32005"/>
    <w:rsid w:val="00D329DA"/>
    <w:rsid w:val="00D330BF"/>
    <w:rsid w:val="00D331CE"/>
    <w:rsid w:val="00D33A91"/>
    <w:rsid w:val="00D33D58"/>
    <w:rsid w:val="00D33D94"/>
    <w:rsid w:val="00D34688"/>
    <w:rsid w:val="00D356C5"/>
    <w:rsid w:val="00D36D19"/>
    <w:rsid w:val="00D3768C"/>
    <w:rsid w:val="00D377B4"/>
    <w:rsid w:val="00D37E0D"/>
    <w:rsid w:val="00D40649"/>
    <w:rsid w:val="00D4208C"/>
    <w:rsid w:val="00D42BD9"/>
    <w:rsid w:val="00D430B4"/>
    <w:rsid w:val="00D43304"/>
    <w:rsid w:val="00D4338D"/>
    <w:rsid w:val="00D43758"/>
    <w:rsid w:val="00D44100"/>
    <w:rsid w:val="00D45FB0"/>
    <w:rsid w:val="00D463D8"/>
    <w:rsid w:val="00D47C11"/>
    <w:rsid w:val="00D514BA"/>
    <w:rsid w:val="00D515E2"/>
    <w:rsid w:val="00D519DF"/>
    <w:rsid w:val="00D51ADE"/>
    <w:rsid w:val="00D51DAB"/>
    <w:rsid w:val="00D52403"/>
    <w:rsid w:val="00D52803"/>
    <w:rsid w:val="00D532AA"/>
    <w:rsid w:val="00D545A2"/>
    <w:rsid w:val="00D54B08"/>
    <w:rsid w:val="00D550B2"/>
    <w:rsid w:val="00D561C8"/>
    <w:rsid w:val="00D56F7D"/>
    <w:rsid w:val="00D5738B"/>
    <w:rsid w:val="00D60022"/>
    <w:rsid w:val="00D60061"/>
    <w:rsid w:val="00D60597"/>
    <w:rsid w:val="00D60698"/>
    <w:rsid w:val="00D60E83"/>
    <w:rsid w:val="00D6103E"/>
    <w:rsid w:val="00D6265A"/>
    <w:rsid w:val="00D63946"/>
    <w:rsid w:val="00D64436"/>
    <w:rsid w:val="00D6462A"/>
    <w:rsid w:val="00D650EA"/>
    <w:rsid w:val="00D65A3E"/>
    <w:rsid w:val="00D674F5"/>
    <w:rsid w:val="00D67DA2"/>
    <w:rsid w:val="00D70374"/>
    <w:rsid w:val="00D70C83"/>
    <w:rsid w:val="00D71DCA"/>
    <w:rsid w:val="00D730EA"/>
    <w:rsid w:val="00D731A5"/>
    <w:rsid w:val="00D735A1"/>
    <w:rsid w:val="00D73A6F"/>
    <w:rsid w:val="00D75B38"/>
    <w:rsid w:val="00D7735F"/>
    <w:rsid w:val="00D77D61"/>
    <w:rsid w:val="00D80D03"/>
    <w:rsid w:val="00D81492"/>
    <w:rsid w:val="00D81649"/>
    <w:rsid w:val="00D817CB"/>
    <w:rsid w:val="00D82A17"/>
    <w:rsid w:val="00D83678"/>
    <w:rsid w:val="00D8480C"/>
    <w:rsid w:val="00D84EF4"/>
    <w:rsid w:val="00D85808"/>
    <w:rsid w:val="00D85825"/>
    <w:rsid w:val="00D860A6"/>
    <w:rsid w:val="00D876AE"/>
    <w:rsid w:val="00D90E8C"/>
    <w:rsid w:val="00D915B1"/>
    <w:rsid w:val="00D9172C"/>
    <w:rsid w:val="00D91782"/>
    <w:rsid w:val="00D919FC"/>
    <w:rsid w:val="00D922DB"/>
    <w:rsid w:val="00D923EF"/>
    <w:rsid w:val="00D92DA1"/>
    <w:rsid w:val="00D93A7B"/>
    <w:rsid w:val="00D94233"/>
    <w:rsid w:val="00D9478D"/>
    <w:rsid w:val="00D948A2"/>
    <w:rsid w:val="00D95E16"/>
    <w:rsid w:val="00D96E77"/>
    <w:rsid w:val="00D97F2C"/>
    <w:rsid w:val="00DA06E6"/>
    <w:rsid w:val="00DA0AB3"/>
    <w:rsid w:val="00DA0EB7"/>
    <w:rsid w:val="00DA1C71"/>
    <w:rsid w:val="00DA1FD7"/>
    <w:rsid w:val="00DA33A1"/>
    <w:rsid w:val="00DA3B5D"/>
    <w:rsid w:val="00DA3F19"/>
    <w:rsid w:val="00DA4470"/>
    <w:rsid w:val="00DA4FF3"/>
    <w:rsid w:val="00DA5028"/>
    <w:rsid w:val="00DA548F"/>
    <w:rsid w:val="00DA5612"/>
    <w:rsid w:val="00DA7B41"/>
    <w:rsid w:val="00DA7F22"/>
    <w:rsid w:val="00DB0DF8"/>
    <w:rsid w:val="00DB11EE"/>
    <w:rsid w:val="00DB3D07"/>
    <w:rsid w:val="00DB3E5D"/>
    <w:rsid w:val="00DB437E"/>
    <w:rsid w:val="00DB4B1E"/>
    <w:rsid w:val="00DB4BA1"/>
    <w:rsid w:val="00DB5EE8"/>
    <w:rsid w:val="00DB7689"/>
    <w:rsid w:val="00DC0949"/>
    <w:rsid w:val="00DC09A7"/>
    <w:rsid w:val="00DC09EB"/>
    <w:rsid w:val="00DC1F83"/>
    <w:rsid w:val="00DC29A9"/>
    <w:rsid w:val="00DC4F90"/>
    <w:rsid w:val="00DC58FF"/>
    <w:rsid w:val="00DC61B7"/>
    <w:rsid w:val="00DC65F4"/>
    <w:rsid w:val="00DD0ACC"/>
    <w:rsid w:val="00DD1106"/>
    <w:rsid w:val="00DD1856"/>
    <w:rsid w:val="00DD1C50"/>
    <w:rsid w:val="00DD1CC9"/>
    <w:rsid w:val="00DD2173"/>
    <w:rsid w:val="00DD30BE"/>
    <w:rsid w:val="00DD32F4"/>
    <w:rsid w:val="00DD4308"/>
    <w:rsid w:val="00DD4506"/>
    <w:rsid w:val="00DD480F"/>
    <w:rsid w:val="00DD5375"/>
    <w:rsid w:val="00DD6119"/>
    <w:rsid w:val="00DD6D45"/>
    <w:rsid w:val="00DD733E"/>
    <w:rsid w:val="00DD7B03"/>
    <w:rsid w:val="00DD7C1F"/>
    <w:rsid w:val="00DD7CDA"/>
    <w:rsid w:val="00DE03B8"/>
    <w:rsid w:val="00DE2486"/>
    <w:rsid w:val="00DE2871"/>
    <w:rsid w:val="00DE2A7E"/>
    <w:rsid w:val="00DE2D5E"/>
    <w:rsid w:val="00DE4037"/>
    <w:rsid w:val="00DE4825"/>
    <w:rsid w:val="00DE4F1A"/>
    <w:rsid w:val="00DE5D56"/>
    <w:rsid w:val="00DE5F34"/>
    <w:rsid w:val="00DE6B8A"/>
    <w:rsid w:val="00DE79AE"/>
    <w:rsid w:val="00DF0567"/>
    <w:rsid w:val="00DF228C"/>
    <w:rsid w:val="00DF28AF"/>
    <w:rsid w:val="00DF2988"/>
    <w:rsid w:val="00DF3CBD"/>
    <w:rsid w:val="00DF3D8C"/>
    <w:rsid w:val="00DF41F2"/>
    <w:rsid w:val="00DF42C2"/>
    <w:rsid w:val="00DF4B8A"/>
    <w:rsid w:val="00DF4E57"/>
    <w:rsid w:val="00DF5AE1"/>
    <w:rsid w:val="00DF5E08"/>
    <w:rsid w:val="00DF7BD6"/>
    <w:rsid w:val="00E022BA"/>
    <w:rsid w:val="00E036B1"/>
    <w:rsid w:val="00E041BC"/>
    <w:rsid w:val="00E0487D"/>
    <w:rsid w:val="00E06A82"/>
    <w:rsid w:val="00E076FD"/>
    <w:rsid w:val="00E07810"/>
    <w:rsid w:val="00E07AC3"/>
    <w:rsid w:val="00E07C8F"/>
    <w:rsid w:val="00E11048"/>
    <w:rsid w:val="00E117E8"/>
    <w:rsid w:val="00E11984"/>
    <w:rsid w:val="00E1291F"/>
    <w:rsid w:val="00E139A2"/>
    <w:rsid w:val="00E14544"/>
    <w:rsid w:val="00E14CAE"/>
    <w:rsid w:val="00E154C8"/>
    <w:rsid w:val="00E154E3"/>
    <w:rsid w:val="00E15C3F"/>
    <w:rsid w:val="00E15E24"/>
    <w:rsid w:val="00E16036"/>
    <w:rsid w:val="00E16792"/>
    <w:rsid w:val="00E16CA8"/>
    <w:rsid w:val="00E16D78"/>
    <w:rsid w:val="00E16ED3"/>
    <w:rsid w:val="00E17366"/>
    <w:rsid w:val="00E2048E"/>
    <w:rsid w:val="00E207DA"/>
    <w:rsid w:val="00E207DF"/>
    <w:rsid w:val="00E20857"/>
    <w:rsid w:val="00E209FA"/>
    <w:rsid w:val="00E211DB"/>
    <w:rsid w:val="00E213B8"/>
    <w:rsid w:val="00E22449"/>
    <w:rsid w:val="00E22859"/>
    <w:rsid w:val="00E22DA7"/>
    <w:rsid w:val="00E232D8"/>
    <w:rsid w:val="00E239E9"/>
    <w:rsid w:val="00E23C07"/>
    <w:rsid w:val="00E25CAD"/>
    <w:rsid w:val="00E25CD5"/>
    <w:rsid w:val="00E260CE"/>
    <w:rsid w:val="00E262E5"/>
    <w:rsid w:val="00E2650E"/>
    <w:rsid w:val="00E2732E"/>
    <w:rsid w:val="00E2767A"/>
    <w:rsid w:val="00E27BA4"/>
    <w:rsid w:val="00E301E7"/>
    <w:rsid w:val="00E30CB1"/>
    <w:rsid w:val="00E31122"/>
    <w:rsid w:val="00E311A3"/>
    <w:rsid w:val="00E3207C"/>
    <w:rsid w:val="00E324CA"/>
    <w:rsid w:val="00E32672"/>
    <w:rsid w:val="00E3273F"/>
    <w:rsid w:val="00E328CB"/>
    <w:rsid w:val="00E3444E"/>
    <w:rsid w:val="00E347C7"/>
    <w:rsid w:val="00E34C02"/>
    <w:rsid w:val="00E3526D"/>
    <w:rsid w:val="00E36889"/>
    <w:rsid w:val="00E4047A"/>
    <w:rsid w:val="00E4213A"/>
    <w:rsid w:val="00E4279E"/>
    <w:rsid w:val="00E4294E"/>
    <w:rsid w:val="00E4429D"/>
    <w:rsid w:val="00E445F1"/>
    <w:rsid w:val="00E4482E"/>
    <w:rsid w:val="00E44A41"/>
    <w:rsid w:val="00E44D23"/>
    <w:rsid w:val="00E4620F"/>
    <w:rsid w:val="00E4641B"/>
    <w:rsid w:val="00E47403"/>
    <w:rsid w:val="00E501C7"/>
    <w:rsid w:val="00E504A6"/>
    <w:rsid w:val="00E50A0E"/>
    <w:rsid w:val="00E518C0"/>
    <w:rsid w:val="00E52866"/>
    <w:rsid w:val="00E53EDB"/>
    <w:rsid w:val="00E5446F"/>
    <w:rsid w:val="00E54550"/>
    <w:rsid w:val="00E5468E"/>
    <w:rsid w:val="00E54969"/>
    <w:rsid w:val="00E553AF"/>
    <w:rsid w:val="00E558FE"/>
    <w:rsid w:val="00E56520"/>
    <w:rsid w:val="00E56F3B"/>
    <w:rsid w:val="00E57680"/>
    <w:rsid w:val="00E576AE"/>
    <w:rsid w:val="00E60A59"/>
    <w:rsid w:val="00E60B90"/>
    <w:rsid w:val="00E616E9"/>
    <w:rsid w:val="00E6184E"/>
    <w:rsid w:val="00E62C18"/>
    <w:rsid w:val="00E62FD4"/>
    <w:rsid w:val="00E632C7"/>
    <w:rsid w:val="00E635BF"/>
    <w:rsid w:val="00E645F6"/>
    <w:rsid w:val="00E6527C"/>
    <w:rsid w:val="00E67F26"/>
    <w:rsid w:val="00E70A5F"/>
    <w:rsid w:val="00E70AF8"/>
    <w:rsid w:val="00E70F7F"/>
    <w:rsid w:val="00E7186F"/>
    <w:rsid w:val="00E7243F"/>
    <w:rsid w:val="00E72984"/>
    <w:rsid w:val="00E72B94"/>
    <w:rsid w:val="00E72F97"/>
    <w:rsid w:val="00E73B9D"/>
    <w:rsid w:val="00E74E42"/>
    <w:rsid w:val="00E7676D"/>
    <w:rsid w:val="00E76ED4"/>
    <w:rsid w:val="00E77270"/>
    <w:rsid w:val="00E7790A"/>
    <w:rsid w:val="00E800F8"/>
    <w:rsid w:val="00E805F5"/>
    <w:rsid w:val="00E812C3"/>
    <w:rsid w:val="00E82EA2"/>
    <w:rsid w:val="00E8399A"/>
    <w:rsid w:val="00E84780"/>
    <w:rsid w:val="00E84C90"/>
    <w:rsid w:val="00E84D6F"/>
    <w:rsid w:val="00E856D8"/>
    <w:rsid w:val="00E865A7"/>
    <w:rsid w:val="00E86713"/>
    <w:rsid w:val="00E86B61"/>
    <w:rsid w:val="00E86FEB"/>
    <w:rsid w:val="00E87978"/>
    <w:rsid w:val="00E90089"/>
    <w:rsid w:val="00E90369"/>
    <w:rsid w:val="00E907E2"/>
    <w:rsid w:val="00E90A1D"/>
    <w:rsid w:val="00E90B5F"/>
    <w:rsid w:val="00E91024"/>
    <w:rsid w:val="00E9132E"/>
    <w:rsid w:val="00E91802"/>
    <w:rsid w:val="00E91E30"/>
    <w:rsid w:val="00E92119"/>
    <w:rsid w:val="00E92DE8"/>
    <w:rsid w:val="00E939FA"/>
    <w:rsid w:val="00E943E0"/>
    <w:rsid w:val="00E94732"/>
    <w:rsid w:val="00E948CE"/>
    <w:rsid w:val="00E94966"/>
    <w:rsid w:val="00E95DB7"/>
    <w:rsid w:val="00E95F1E"/>
    <w:rsid w:val="00E9694A"/>
    <w:rsid w:val="00E96BB6"/>
    <w:rsid w:val="00E970D4"/>
    <w:rsid w:val="00EA059C"/>
    <w:rsid w:val="00EA07CC"/>
    <w:rsid w:val="00EA0898"/>
    <w:rsid w:val="00EA17E6"/>
    <w:rsid w:val="00EA188C"/>
    <w:rsid w:val="00EA1AB6"/>
    <w:rsid w:val="00EA1B89"/>
    <w:rsid w:val="00EA290E"/>
    <w:rsid w:val="00EA29F0"/>
    <w:rsid w:val="00EA2CA8"/>
    <w:rsid w:val="00EA34AE"/>
    <w:rsid w:val="00EA4D03"/>
    <w:rsid w:val="00EA55BB"/>
    <w:rsid w:val="00EA5E65"/>
    <w:rsid w:val="00EA6D8D"/>
    <w:rsid w:val="00EA7FE2"/>
    <w:rsid w:val="00EB03D9"/>
    <w:rsid w:val="00EB12EA"/>
    <w:rsid w:val="00EB41D6"/>
    <w:rsid w:val="00EB515E"/>
    <w:rsid w:val="00EB5233"/>
    <w:rsid w:val="00EB53EA"/>
    <w:rsid w:val="00EB5FDD"/>
    <w:rsid w:val="00EB62BF"/>
    <w:rsid w:val="00EB7123"/>
    <w:rsid w:val="00EB71A3"/>
    <w:rsid w:val="00EC0324"/>
    <w:rsid w:val="00EC0E73"/>
    <w:rsid w:val="00EC1012"/>
    <w:rsid w:val="00EC5340"/>
    <w:rsid w:val="00EC7912"/>
    <w:rsid w:val="00EC7A61"/>
    <w:rsid w:val="00EC7A92"/>
    <w:rsid w:val="00ED0867"/>
    <w:rsid w:val="00ED114A"/>
    <w:rsid w:val="00ED1781"/>
    <w:rsid w:val="00ED1DDB"/>
    <w:rsid w:val="00ED2063"/>
    <w:rsid w:val="00ED2FD4"/>
    <w:rsid w:val="00ED39D8"/>
    <w:rsid w:val="00ED486F"/>
    <w:rsid w:val="00ED4ABB"/>
    <w:rsid w:val="00ED4B2A"/>
    <w:rsid w:val="00ED65DD"/>
    <w:rsid w:val="00ED6E1D"/>
    <w:rsid w:val="00EE0D9A"/>
    <w:rsid w:val="00EE0F0D"/>
    <w:rsid w:val="00EE1401"/>
    <w:rsid w:val="00EE2062"/>
    <w:rsid w:val="00EE20A5"/>
    <w:rsid w:val="00EE3236"/>
    <w:rsid w:val="00EE354C"/>
    <w:rsid w:val="00EE3C43"/>
    <w:rsid w:val="00EE3E3E"/>
    <w:rsid w:val="00EE3F2E"/>
    <w:rsid w:val="00EE3F4E"/>
    <w:rsid w:val="00EE4551"/>
    <w:rsid w:val="00EE550E"/>
    <w:rsid w:val="00EE697F"/>
    <w:rsid w:val="00EE6FB4"/>
    <w:rsid w:val="00EE7287"/>
    <w:rsid w:val="00EF0A4A"/>
    <w:rsid w:val="00EF112E"/>
    <w:rsid w:val="00EF1518"/>
    <w:rsid w:val="00EF1592"/>
    <w:rsid w:val="00EF1EC6"/>
    <w:rsid w:val="00EF248D"/>
    <w:rsid w:val="00EF2769"/>
    <w:rsid w:val="00EF3092"/>
    <w:rsid w:val="00EF391E"/>
    <w:rsid w:val="00EF3FB7"/>
    <w:rsid w:val="00EF41EB"/>
    <w:rsid w:val="00EF4DB8"/>
    <w:rsid w:val="00EF552A"/>
    <w:rsid w:val="00EF5C21"/>
    <w:rsid w:val="00EF5DEF"/>
    <w:rsid w:val="00EF6A3D"/>
    <w:rsid w:val="00EF6DC0"/>
    <w:rsid w:val="00EF7779"/>
    <w:rsid w:val="00F005F3"/>
    <w:rsid w:val="00F0084D"/>
    <w:rsid w:val="00F00E62"/>
    <w:rsid w:val="00F012AE"/>
    <w:rsid w:val="00F021CD"/>
    <w:rsid w:val="00F02DDC"/>
    <w:rsid w:val="00F03FE7"/>
    <w:rsid w:val="00F0475A"/>
    <w:rsid w:val="00F04BD7"/>
    <w:rsid w:val="00F05EE7"/>
    <w:rsid w:val="00F075D4"/>
    <w:rsid w:val="00F10E32"/>
    <w:rsid w:val="00F1138B"/>
    <w:rsid w:val="00F1261C"/>
    <w:rsid w:val="00F139EB"/>
    <w:rsid w:val="00F1421D"/>
    <w:rsid w:val="00F14280"/>
    <w:rsid w:val="00F14A05"/>
    <w:rsid w:val="00F14E41"/>
    <w:rsid w:val="00F14E4A"/>
    <w:rsid w:val="00F14E59"/>
    <w:rsid w:val="00F158E1"/>
    <w:rsid w:val="00F16501"/>
    <w:rsid w:val="00F16ED9"/>
    <w:rsid w:val="00F176CE"/>
    <w:rsid w:val="00F208EB"/>
    <w:rsid w:val="00F2105C"/>
    <w:rsid w:val="00F228C2"/>
    <w:rsid w:val="00F22992"/>
    <w:rsid w:val="00F24235"/>
    <w:rsid w:val="00F24433"/>
    <w:rsid w:val="00F24E3B"/>
    <w:rsid w:val="00F26125"/>
    <w:rsid w:val="00F2618A"/>
    <w:rsid w:val="00F27482"/>
    <w:rsid w:val="00F278D8"/>
    <w:rsid w:val="00F27C32"/>
    <w:rsid w:val="00F27E47"/>
    <w:rsid w:val="00F302C5"/>
    <w:rsid w:val="00F30F66"/>
    <w:rsid w:val="00F30FA9"/>
    <w:rsid w:val="00F3231C"/>
    <w:rsid w:val="00F33063"/>
    <w:rsid w:val="00F3323F"/>
    <w:rsid w:val="00F3334B"/>
    <w:rsid w:val="00F33D5E"/>
    <w:rsid w:val="00F34298"/>
    <w:rsid w:val="00F34ACB"/>
    <w:rsid w:val="00F35D57"/>
    <w:rsid w:val="00F36412"/>
    <w:rsid w:val="00F37058"/>
    <w:rsid w:val="00F37949"/>
    <w:rsid w:val="00F4093E"/>
    <w:rsid w:val="00F411A6"/>
    <w:rsid w:val="00F43264"/>
    <w:rsid w:val="00F43418"/>
    <w:rsid w:val="00F43ADA"/>
    <w:rsid w:val="00F44412"/>
    <w:rsid w:val="00F45416"/>
    <w:rsid w:val="00F454A4"/>
    <w:rsid w:val="00F45FA3"/>
    <w:rsid w:val="00F46BF1"/>
    <w:rsid w:val="00F47CC1"/>
    <w:rsid w:val="00F47E90"/>
    <w:rsid w:val="00F505C6"/>
    <w:rsid w:val="00F514B4"/>
    <w:rsid w:val="00F51D6D"/>
    <w:rsid w:val="00F51F7E"/>
    <w:rsid w:val="00F522EE"/>
    <w:rsid w:val="00F527D8"/>
    <w:rsid w:val="00F529A4"/>
    <w:rsid w:val="00F52B2A"/>
    <w:rsid w:val="00F52D06"/>
    <w:rsid w:val="00F53418"/>
    <w:rsid w:val="00F54502"/>
    <w:rsid w:val="00F5550A"/>
    <w:rsid w:val="00F55740"/>
    <w:rsid w:val="00F55AAB"/>
    <w:rsid w:val="00F55E5D"/>
    <w:rsid w:val="00F563C2"/>
    <w:rsid w:val="00F56AA7"/>
    <w:rsid w:val="00F60873"/>
    <w:rsid w:val="00F60BEA"/>
    <w:rsid w:val="00F62969"/>
    <w:rsid w:val="00F62F0D"/>
    <w:rsid w:val="00F62FDA"/>
    <w:rsid w:val="00F63B60"/>
    <w:rsid w:val="00F649E7"/>
    <w:rsid w:val="00F652F6"/>
    <w:rsid w:val="00F654A7"/>
    <w:rsid w:val="00F65B82"/>
    <w:rsid w:val="00F6631D"/>
    <w:rsid w:val="00F67F87"/>
    <w:rsid w:val="00F700EC"/>
    <w:rsid w:val="00F708EA"/>
    <w:rsid w:val="00F7264A"/>
    <w:rsid w:val="00F72DE0"/>
    <w:rsid w:val="00F731A2"/>
    <w:rsid w:val="00F733CE"/>
    <w:rsid w:val="00F73589"/>
    <w:rsid w:val="00F73B5D"/>
    <w:rsid w:val="00F7407E"/>
    <w:rsid w:val="00F759B5"/>
    <w:rsid w:val="00F7700A"/>
    <w:rsid w:val="00F771C7"/>
    <w:rsid w:val="00F77A97"/>
    <w:rsid w:val="00F77F11"/>
    <w:rsid w:val="00F80763"/>
    <w:rsid w:val="00F808BB"/>
    <w:rsid w:val="00F81354"/>
    <w:rsid w:val="00F813A3"/>
    <w:rsid w:val="00F81450"/>
    <w:rsid w:val="00F82F99"/>
    <w:rsid w:val="00F839AC"/>
    <w:rsid w:val="00F84111"/>
    <w:rsid w:val="00F8564C"/>
    <w:rsid w:val="00F8678E"/>
    <w:rsid w:val="00F86A06"/>
    <w:rsid w:val="00F86A0F"/>
    <w:rsid w:val="00F8725E"/>
    <w:rsid w:val="00F87330"/>
    <w:rsid w:val="00F877B9"/>
    <w:rsid w:val="00F877FA"/>
    <w:rsid w:val="00F87F10"/>
    <w:rsid w:val="00F90C2B"/>
    <w:rsid w:val="00F91DDF"/>
    <w:rsid w:val="00F92094"/>
    <w:rsid w:val="00F92417"/>
    <w:rsid w:val="00F930E1"/>
    <w:rsid w:val="00F934B8"/>
    <w:rsid w:val="00F93E8B"/>
    <w:rsid w:val="00F967DE"/>
    <w:rsid w:val="00F97D22"/>
    <w:rsid w:val="00FA0517"/>
    <w:rsid w:val="00FA051D"/>
    <w:rsid w:val="00FA06E9"/>
    <w:rsid w:val="00FA07B2"/>
    <w:rsid w:val="00FA09C1"/>
    <w:rsid w:val="00FA112D"/>
    <w:rsid w:val="00FA16A1"/>
    <w:rsid w:val="00FA1A22"/>
    <w:rsid w:val="00FA1CDB"/>
    <w:rsid w:val="00FA361F"/>
    <w:rsid w:val="00FA4526"/>
    <w:rsid w:val="00FA4994"/>
    <w:rsid w:val="00FA4D4A"/>
    <w:rsid w:val="00FA6106"/>
    <w:rsid w:val="00FA64CB"/>
    <w:rsid w:val="00FA684C"/>
    <w:rsid w:val="00FA69C5"/>
    <w:rsid w:val="00FA6A1C"/>
    <w:rsid w:val="00FA72AC"/>
    <w:rsid w:val="00FB0271"/>
    <w:rsid w:val="00FB0682"/>
    <w:rsid w:val="00FB23E3"/>
    <w:rsid w:val="00FB2404"/>
    <w:rsid w:val="00FB310A"/>
    <w:rsid w:val="00FB33CB"/>
    <w:rsid w:val="00FB367B"/>
    <w:rsid w:val="00FB38EA"/>
    <w:rsid w:val="00FB3C98"/>
    <w:rsid w:val="00FB3D5F"/>
    <w:rsid w:val="00FB4B4B"/>
    <w:rsid w:val="00FB4F2C"/>
    <w:rsid w:val="00FB4F34"/>
    <w:rsid w:val="00FB52A4"/>
    <w:rsid w:val="00FB539E"/>
    <w:rsid w:val="00FB7298"/>
    <w:rsid w:val="00FB7B66"/>
    <w:rsid w:val="00FB7DE4"/>
    <w:rsid w:val="00FC08E5"/>
    <w:rsid w:val="00FC0B3F"/>
    <w:rsid w:val="00FC0BA5"/>
    <w:rsid w:val="00FC12A7"/>
    <w:rsid w:val="00FC1946"/>
    <w:rsid w:val="00FC2351"/>
    <w:rsid w:val="00FC35BD"/>
    <w:rsid w:val="00FC3CC6"/>
    <w:rsid w:val="00FC451E"/>
    <w:rsid w:val="00FC4D30"/>
    <w:rsid w:val="00FC5510"/>
    <w:rsid w:val="00FC5882"/>
    <w:rsid w:val="00FC5B92"/>
    <w:rsid w:val="00FC68BD"/>
    <w:rsid w:val="00FC6908"/>
    <w:rsid w:val="00FC7166"/>
    <w:rsid w:val="00FD041A"/>
    <w:rsid w:val="00FD057B"/>
    <w:rsid w:val="00FD0925"/>
    <w:rsid w:val="00FD0EBE"/>
    <w:rsid w:val="00FD1D59"/>
    <w:rsid w:val="00FD28C4"/>
    <w:rsid w:val="00FD3035"/>
    <w:rsid w:val="00FD30A2"/>
    <w:rsid w:val="00FD3C41"/>
    <w:rsid w:val="00FD3EEB"/>
    <w:rsid w:val="00FD3F4E"/>
    <w:rsid w:val="00FD4CD4"/>
    <w:rsid w:val="00FD4E3C"/>
    <w:rsid w:val="00FD50D0"/>
    <w:rsid w:val="00FD608C"/>
    <w:rsid w:val="00FD60FC"/>
    <w:rsid w:val="00FD63EA"/>
    <w:rsid w:val="00FD7413"/>
    <w:rsid w:val="00FD7462"/>
    <w:rsid w:val="00FE0545"/>
    <w:rsid w:val="00FE0B50"/>
    <w:rsid w:val="00FE0D4B"/>
    <w:rsid w:val="00FE0F77"/>
    <w:rsid w:val="00FE1DF5"/>
    <w:rsid w:val="00FE2642"/>
    <w:rsid w:val="00FE2847"/>
    <w:rsid w:val="00FE3313"/>
    <w:rsid w:val="00FE370E"/>
    <w:rsid w:val="00FE4391"/>
    <w:rsid w:val="00FE4900"/>
    <w:rsid w:val="00FE5678"/>
    <w:rsid w:val="00FE5786"/>
    <w:rsid w:val="00FE5A4E"/>
    <w:rsid w:val="00FE6D01"/>
    <w:rsid w:val="00FE7251"/>
    <w:rsid w:val="00FE7EEE"/>
    <w:rsid w:val="00FF1A91"/>
    <w:rsid w:val="00FF1ADB"/>
    <w:rsid w:val="00FF33E3"/>
    <w:rsid w:val="00FF3802"/>
    <w:rsid w:val="00FF3C17"/>
    <w:rsid w:val="00FF466B"/>
    <w:rsid w:val="00FF4898"/>
    <w:rsid w:val="00FF4D15"/>
    <w:rsid w:val="00FF535B"/>
    <w:rsid w:val="00FF5D20"/>
    <w:rsid w:val="00FF5D60"/>
    <w:rsid w:val="01121891"/>
    <w:rsid w:val="01462D1F"/>
    <w:rsid w:val="01A31862"/>
    <w:rsid w:val="028F64C2"/>
    <w:rsid w:val="03990047"/>
    <w:rsid w:val="03F67248"/>
    <w:rsid w:val="049B78DD"/>
    <w:rsid w:val="06BF6C17"/>
    <w:rsid w:val="07A20C76"/>
    <w:rsid w:val="07C47B2F"/>
    <w:rsid w:val="086F4ADE"/>
    <w:rsid w:val="09E35B78"/>
    <w:rsid w:val="0B0C3E64"/>
    <w:rsid w:val="0B162991"/>
    <w:rsid w:val="0B645CFC"/>
    <w:rsid w:val="0DBE706B"/>
    <w:rsid w:val="0E6F3E7F"/>
    <w:rsid w:val="0EAD07FD"/>
    <w:rsid w:val="0ED23FBA"/>
    <w:rsid w:val="0F060E7F"/>
    <w:rsid w:val="0FA80714"/>
    <w:rsid w:val="109D1177"/>
    <w:rsid w:val="10B26831"/>
    <w:rsid w:val="10D10E21"/>
    <w:rsid w:val="11A43C84"/>
    <w:rsid w:val="11ED0684"/>
    <w:rsid w:val="122341F5"/>
    <w:rsid w:val="12DD4302"/>
    <w:rsid w:val="13924129"/>
    <w:rsid w:val="14023AAA"/>
    <w:rsid w:val="169923E1"/>
    <w:rsid w:val="16A86180"/>
    <w:rsid w:val="16D43419"/>
    <w:rsid w:val="17001A26"/>
    <w:rsid w:val="17D66D1D"/>
    <w:rsid w:val="18DD51FD"/>
    <w:rsid w:val="19105009"/>
    <w:rsid w:val="196C09DE"/>
    <w:rsid w:val="19B4308D"/>
    <w:rsid w:val="1A9609E5"/>
    <w:rsid w:val="1B836D49"/>
    <w:rsid w:val="1BCC2910"/>
    <w:rsid w:val="1CA34894"/>
    <w:rsid w:val="1D1B3CB3"/>
    <w:rsid w:val="1F1D7878"/>
    <w:rsid w:val="1F396193"/>
    <w:rsid w:val="1F7D096C"/>
    <w:rsid w:val="218537F4"/>
    <w:rsid w:val="21C77D00"/>
    <w:rsid w:val="22086D5F"/>
    <w:rsid w:val="2288155B"/>
    <w:rsid w:val="22D109E1"/>
    <w:rsid w:val="23BA3ACB"/>
    <w:rsid w:val="23C30A9D"/>
    <w:rsid w:val="240549D3"/>
    <w:rsid w:val="24066BDB"/>
    <w:rsid w:val="24DE7268"/>
    <w:rsid w:val="25E42581"/>
    <w:rsid w:val="26261141"/>
    <w:rsid w:val="2650046F"/>
    <w:rsid w:val="26832765"/>
    <w:rsid w:val="268F2EB8"/>
    <w:rsid w:val="2CDE44AA"/>
    <w:rsid w:val="2EE63891"/>
    <w:rsid w:val="3004657A"/>
    <w:rsid w:val="306362DE"/>
    <w:rsid w:val="30692C93"/>
    <w:rsid w:val="30B87417"/>
    <w:rsid w:val="315A2315"/>
    <w:rsid w:val="31741628"/>
    <w:rsid w:val="32F040AA"/>
    <w:rsid w:val="330C0FF8"/>
    <w:rsid w:val="33C323F3"/>
    <w:rsid w:val="33D41E29"/>
    <w:rsid w:val="35170A7F"/>
    <w:rsid w:val="35AE255D"/>
    <w:rsid w:val="36015455"/>
    <w:rsid w:val="36191C75"/>
    <w:rsid w:val="36A55DE0"/>
    <w:rsid w:val="36DA0180"/>
    <w:rsid w:val="36FF3742"/>
    <w:rsid w:val="37133692"/>
    <w:rsid w:val="37194ECE"/>
    <w:rsid w:val="386B4504"/>
    <w:rsid w:val="38B03F30"/>
    <w:rsid w:val="38C033A5"/>
    <w:rsid w:val="39F94DC1"/>
    <w:rsid w:val="3A1C460B"/>
    <w:rsid w:val="3B6F204E"/>
    <w:rsid w:val="3BE253E0"/>
    <w:rsid w:val="3C1063F2"/>
    <w:rsid w:val="3C1F5A08"/>
    <w:rsid w:val="3C7A6FDA"/>
    <w:rsid w:val="3E261EFC"/>
    <w:rsid w:val="3E40433D"/>
    <w:rsid w:val="3EB42C93"/>
    <w:rsid w:val="3EFA5C86"/>
    <w:rsid w:val="3F151A75"/>
    <w:rsid w:val="3F3B701E"/>
    <w:rsid w:val="40210BCD"/>
    <w:rsid w:val="40B25CC9"/>
    <w:rsid w:val="41B94E35"/>
    <w:rsid w:val="41CC6917"/>
    <w:rsid w:val="43D326AF"/>
    <w:rsid w:val="453F4EF7"/>
    <w:rsid w:val="455C26A8"/>
    <w:rsid w:val="466D3590"/>
    <w:rsid w:val="46C16C66"/>
    <w:rsid w:val="46CE15E1"/>
    <w:rsid w:val="46D92D86"/>
    <w:rsid w:val="47016EBF"/>
    <w:rsid w:val="4815218F"/>
    <w:rsid w:val="48F826E7"/>
    <w:rsid w:val="499F0DB5"/>
    <w:rsid w:val="49DC081E"/>
    <w:rsid w:val="4AC26B09"/>
    <w:rsid w:val="4B2511D7"/>
    <w:rsid w:val="4C3103EA"/>
    <w:rsid w:val="4C934C01"/>
    <w:rsid w:val="4E437F61"/>
    <w:rsid w:val="4F2075AF"/>
    <w:rsid w:val="4F4525BB"/>
    <w:rsid w:val="4F6905D1"/>
    <w:rsid w:val="4F6F4D85"/>
    <w:rsid w:val="4FDF015D"/>
    <w:rsid w:val="5086682B"/>
    <w:rsid w:val="5099655E"/>
    <w:rsid w:val="51715F54"/>
    <w:rsid w:val="51CA6F3A"/>
    <w:rsid w:val="534B06FB"/>
    <w:rsid w:val="535771CD"/>
    <w:rsid w:val="53986FA1"/>
    <w:rsid w:val="53A84501"/>
    <w:rsid w:val="54890E82"/>
    <w:rsid w:val="5497349C"/>
    <w:rsid w:val="54B4145C"/>
    <w:rsid w:val="55A65C2A"/>
    <w:rsid w:val="55BD0154"/>
    <w:rsid w:val="55C4407D"/>
    <w:rsid w:val="55C9006C"/>
    <w:rsid w:val="566F6435"/>
    <w:rsid w:val="56A45D06"/>
    <w:rsid w:val="56EB4C01"/>
    <w:rsid w:val="58D97E3F"/>
    <w:rsid w:val="59D81EA5"/>
    <w:rsid w:val="59F32EAF"/>
    <w:rsid w:val="5A623871"/>
    <w:rsid w:val="5BC05397"/>
    <w:rsid w:val="5CAE35A3"/>
    <w:rsid w:val="5DB524FD"/>
    <w:rsid w:val="5F7A1C50"/>
    <w:rsid w:val="5FF13CC0"/>
    <w:rsid w:val="60AA2B59"/>
    <w:rsid w:val="60E047A1"/>
    <w:rsid w:val="628A03FC"/>
    <w:rsid w:val="62A82630"/>
    <w:rsid w:val="62E97733"/>
    <w:rsid w:val="63FE4BFE"/>
    <w:rsid w:val="64C73242"/>
    <w:rsid w:val="666176C6"/>
    <w:rsid w:val="66724877"/>
    <w:rsid w:val="66DD4CB8"/>
    <w:rsid w:val="66E1481D"/>
    <w:rsid w:val="67FA53F0"/>
    <w:rsid w:val="68242759"/>
    <w:rsid w:val="688B0A2A"/>
    <w:rsid w:val="68993147"/>
    <w:rsid w:val="692C3DB1"/>
    <w:rsid w:val="69562DE6"/>
    <w:rsid w:val="69A36431"/>
    <w:rsid w:val="69BD10B7"/>
    <w:rsid w:val="6A156651"/>
    <w:rsid w:val="6A7F636D"/>
    <w:rsid w:val="6B2314BF"/>
    <w:rsid w:val="6B39476E"/>
    <w:rsid w:val="6BC26511"/>
    <w:rsid w:val="6C7517D5"/>
    <w:rsid w:val="6F255735"/>
    <w:rsid w:val="6FB10D76"/>
    <w:rsid w:val="6FD64C81"/>
    <w:rsid w:val="71D376CA"/>
    <w:rsid w:val="72620A4E"/>
    <w:rsid w:val="73041B05"/>
    <w:rsid w:val="735E0EEA"/>
    <w:rsid w:val="7547799D"/>
    <w:rsid w:val="787B2525"/>
    <w:rsid w:val="7AE2097E"/>
    <w:rsid w:val="7B2734D7"/>
    <w:rsid w:val="7B2C7682"/>
    <w:rsid w:val="7B391059"/>
    <w:rsid w:val="7B59647C"/>
    <w:rsid w:val="7B650A43"/>
    <w:rsid w:val="7CB63E70"/>
    <w:rsid w:val="7D5B4A17"/>
    <w:rsid w:val="7D6513F2"/>
    <w:rsid w:val="7D9B3066"/>
    <w:rsid w:val="7DA77520"/>
    <w:rsid w:val="7DE62533"/>
    <w:rsid w:val="7E064983"/>
    <w:rsid w:val="7F8244DD"/>
    <w:rsid w:val="7F856D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5716C"/>
  <w15:docId w15:val="{506FA8EC-1E8A-034C-98C3-2A0D8C041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12" w:lineRule="auto"/>
      <w:ind w:firstLineChars="200" w:firstLine="200"/>
      <w:jc w:val="both"/>
    </w:pPr>
    <w:rPr>
      <w:rFonts w:eastAsiaTheme="minorEastAsia" w:cstheme="minorBidi"/>
      <w:kern w:val="2"/>
      <w:sz w:val="24"/>
      <w:szCs w:val="22"/>
    </w:rPr>
  </w:style>
  <w:style w:type="paragraph" w:styleId="1">
    <w:name w:val="heading 1"/>
    <w:basedOn w:val="a"/>
    <w:next w:val="a"/>
    <w:link w:val="10"/>
    <w:uiPriority w:val="9"/>
    <w:qFormat/>
    <w:pPr>
      <w:keepNext/>
      <w:keepLines/>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E907E2"/>
    <w:pPr>
      <w:keepNext/>
      <w:keepLines/>
      <w:spacing w:before="260" w:after="260" w:line="360" w:lineRule="auto"/>
      <w:ind w:firstLineChars="0" w:firstLine="0"/>
      <w:jc w:val="left"/>
      <w:outlineLvl w:val="1"/>
    </w:pPr>
    <w:rPr>
      <w:rFonts w:eastAsiaTheme="majorEastAsia" w:cstheme="majorBidi"/>
      <w:b/>
      <w:bCs/>
      <w:sz w:val="28"/>
      <w:szCs w:val="32"/>
    </w:rPr>
  </w:style>
  <w:style w:type="paragraph" w:styleId="3">
    <w:name w:val="heading 3"/>
    <w:basedOn w:val="a"/>
    <w:next w:val="a"/>
    <w:link w:val="30"/>
    <w:uiPriority w:val="9"/>
    <w:unhideWhenUsed/>
    <w:qFormat/>
    <w:rsid w:val="00E907E2"/>
    <w:pPr>
      <w:keepNext/>
      <w:keepLines/>
      <w:spacing w:before="260" w:after="260" w:line="360" w:lineRule="auto"/>
      <w:ind w:firstLineChars="0" w:firstLine="0"/>
      <w:outlineLvl w:val="2"/>
    </w:pPr>
    <w:rPr>
      <w:rFonts w:eastAsiaTheme="majorEastAsia"/>
      <w:b/>
      <w:bCs/>
      <w:szCs w:val="32"/>
    </w:rPr>
  </w:style>
  <w:style w:type="paragraph" w:styleId="4">
    <w:name w:val="heading 4"/>
    <w:basedOn w:val="a"/>
    <w:next w:val="a"/>
    <w:link w:val="40"/>
    <w:uiPriority w:val="9"/>
    <w:unhideWhenUsed/>
    <w:qFormat/>
    <w:rsid w:val="00E907E2"/>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2F22B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autoRedefine/>
    <w:uiPriority w:val="99"/>
    <w:semiHidden/>
    <w:unhideWhenUsed/>
    <w:qFormat/>
    <w:pPr>
      <w:jc w:val="left"/>
    </w:pPr>
  </w:style>
  <w:style w:type="paragraph" w:styleId="TOC3">
    <w:name w:val="toc 3"/>
    <w:basedOn w:val="a"/>
    <w:next w:val="a"/>
    <w:autoRedefine/>
    <w:uiPriority w:val="39"/>
    <w:unhideWhenUsed/>
    <w:qFormat/>
    <w:pPr>
      <w:widowControl/>
      <w:spacing w:after="100" w:line="259" w:lineRule="auto"/>
      <w:ind w:left="440" w:firstLineChars="0" w:firstLine="0"/>
      <w:jc w:val="left"/>
    </w:pPr>
    <w:rPr>
      <w:rFonts w:asciiTheme="minorHAnsi" w:hAnsiTheme="minorHAnsi" w:cs="Times New Roman"/>
      <w:kern w:val="0"/>
      <w:sz w:val="22"/>
    </w:rPr>
  </w:style>
  <w:style w:type="paragraph" w:styleId="a5">
    <w:name w:val="Date"/>
    <w:basedOn w:val="a"/>
    <w:next w:val="a"/>
    <w:link w:val="a6"/>
    <w:autoRedefine/>
    <w:uiPriority w:val="99"/>
    <w:semiHidden/>
    <w:unhideWhenUsed/>
    <w:qFormat/>
    <w:pPr>
      <w:ind w:leftChars="2500" w:left="100"/>
    </w:pPr>
  </w:style>
  <w:style w:type="paragraph" w:styleId="21">
    <w:name w:val="Body Text Indent 2"/>
    <w:basedOn w:val="a"/>
    <w:link w:val="22"/>
    <w:autoRedefine/>
    <w:uiPriority w:val="99"/>
    <w:unhideWhenUsed/>
    <w:qFormat/>
    <w:pPr>
      <w:spacing w:line="240" w:lineRule="auto"/>
      <w:ind w:right="72" w:firstLineChars="0" w:firstLine="570"/>
    </w:pPr>
    <w:rPr>
      <w:rFonts w:ascii="黑体" w:eastAsia="黑体" w:cs="Times New Roman"/>
      <w:sz w:val="32"/>
      <w:szCs w:val="20"/>
    </w:rPr>
  </w:style>
  <w:style w:type="paragraph" w:styleId="a7">
    <w:name w:val="Balloon Text"/>
    <w:basedOn w:val="a"/>
    <w:link w:val="a8"/>
    <w:autoRedefine/>
    <w:uiPriority w:val="99"/>
    <w:semiHidden/>
    <w:unhideWhenUsed/>
    <w:qFormat/>
    <w:pPr>
      <w:spacing w:line="240" w:lineRule="auto"/>
    </w:pPr>
    <w:rPr>
      <w:sz w:val="18"/>
      <w:szCs w:val="18"/>
    </w:rPr>
  </w:style>
  <w:style w:type="paragraph" w:styleId="a9">
    <w:name w:val="footer"/>
    <w:basedOn w:val="a"/>
    <w:link w:val="aa"/>
    <w:autoRedefine/>
    <w:uiPriority w:val="99"/>
    <w:unhideWhenUsed/>
    <w:qFormat/>
    <w:pPr>
      <w:tabs>
        <w:tab w:val="center" w:pos="4153"/>
        <w:tab w:val="right" w:pos="8306"/>
      </w:tabs>
      <w:snapToGrid w:val="0"/>
      <w:spacing w:line="240" w:lineRule="atLeast"/>
      <w:jc w:val="left"/>
    </w:pPr>
    <w:rPr>
      <w:sz w:val="18"/>
      <w:szCs w:val="18"/>
    </w:rPr>
  </w:style>
  <w:style w:type="paragraph" w:styleId="ab">
    <w:name w:val="header"/>
    <w:basedOn w:val="a"/>
    <w:link w:val="ac"/>
    <w:autoRedefine/>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
    <w:next w:val="a"/>
    <w:autoRedefine/>
    <w:uiPriority w:val="39"/>
    <w:unhideWhenUsed/>
    <w:qFormat/>
    <w:pPr>
      <w:widowControl/>
      <w:tabs>
        <w:tab w:val="right" w:leader="dot" w:pos="8296"/>
      </w:tabs>
      <w:spacing w:line="240" w:lineRule="auto"/>
      <w:ind w:firstLineChars="0" w:firstLine="0"/>
      <w:jc w:val="left"/>
    </w:pPr>
    <w:rPr>
      <w:rFonts w:asciiTheme="minorHAnsi" w:hAnsiTheme="minorHAnsi" w:cs="Times New Roman"/>
      <w:kern w:val="0"/>
      <w:sz w:val="22"/>
    </w:rPr>
  </w:style>
  <w:style w:type="paragraph" w:styleId="31">
    <w:name w:val="Body Text Indent 3"/>
    <w:basedOn w:val="a"/>
    <w:link w:val="32"/>
    <w:autoRedefine/>
    <w:uiPriority w:val="99"/>
    <w:unhideWhenUsed/>
    <w:qFormat/>
    <w:pPr>
      <w:spacing w:line="240" w:lineRule="auto"/>
      <w:ind w:right="459" w:firstLineChars="0" w:firstLine="570"/>
    </w:pPr>
    <w:rPr>
      <w:rFonts w:eastAsia="宋体" w:cs="Times New Roman"/>
      <w:sz w:val="28"/>
      <w:szCs w:val="20"/>
    </w:rPr>
  </w:style>
  <w:style w:type="paragraph" w:styleId="TOC2">
    <w:name w:val="toc 2"/>
    <w:basedOn w:val="a"/>
    <w:next w:val="a"/>
    <w:autoRedefine/>
    <w:uiPriority w:val="39"/>
    <w:unhideWhenUsed/>
    <w:qFormat/>
    <w:pPr>
      <w:widowControl/>
      <w:spacing w:after="100" w:line="259" w:lineRule="auto"/>
      <w:ind w:left="220" w:firstLineChars="0" w:firstLine="0"/>
      <w:jc w:val="left"/>
    </w:pPr>
    <w:rPr>
      <w:rFonts w:asciiTheme="minorHAnsi" w:hAnsiTheme="minorHAnsi" w:cs="Times New Roman"/>
      <w:kern w:val="0"/>
      <w:sz w:val="22"/>
    </w:rPr>
  </w:style>
  <w:style w:type="paragraph" w:styleId="ad">
    <w:name w:val="annotation subject"/>
    <w:basedOn w:val="a3"/>
    <w:next w:val="a3"/>
    <w:link w:val="ae"/>
    <w:autoRedefine/>
    <w:uiPriority w:val="99"/>
    <w:semiHidden/>
    <w:unhideWhenUsed/>
    <w:qFormat/>
    <w:rPr>
      <w:b/>
      <w:bCs/>
    </w:rPr>
  </w:style>
  <w:style w:type="table" w:styleId="af">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autoRedefine/>
    <w:uiPriority w:val="22"/>
    <w:qFormat/>
    <w:rPr>
      <w:b/>
    </w:rPr>
  </w:style>
  <w:style w:type="character" w:styleId="af1">
    <w:name w:val="Hyperlink"/>
    <w:basedOn w:val="a0"/>
    <w:autoRedefine/>
    <w:uiPriority w:val="99"/>
    <w:unhideWhenUsed/>
    <w:qFormat/>
    <w:rPr>
      <w:color w:val="0000FF" w:themeColor="hyperlink"/>
      <w:u w:val="single"/>
    </w:rPr>
  </w:style>
  <w:style w:type="character" w:styleId="af2">
    <w:name w:val="annotation reference"/>
    <w:basedOn w:val="a0"/>
    <w:autoRedefine/>
    <w:uiPriority w:val="99"/>
    <w:semiHidden/>
    <w:unhideWhenUsed/>
    <w:qFormat/>
    <w:rPr>
      <w:sz w:val="21"/>
      <w:szCs w:val="21"/>
    </w:rPr>
  </w:style>
  <w:style w:type="paragraph" w:styleId="af3">
    <w:name w:val="No Spacing"/>
    <w:autoRedefine/>
    <w:uiPriority w:val="1"/>
    <w:qFormat/>
    <w:pPr>
      <w:widowControl w:val="0"/>
      <w:jc w:val="both"/>
    </w:pPr>
    <w:rPr>
      <w:rFonts w:asciiTheme="minorHAnsi" w:eastAsiaTheme="minorEastAsia" w:hAnsiTheme="minorHAnsi" w:cstheme="minorBidi"/>
      <w:kern w:val="2"/>
      <w:sz w:val="21"/>
      <w:szCs w:val="22"/>
    </w:rPr>
  </w:style>
  <w:style w:type="character" w:customStyle="1" w:styleId="10">
    <w:name w:val="标题 1 字符"/>
    <w:basedOn w:val="a0"/>
    <w:link w:val="1"/>
    <w:autoRedefine/>
    <w:uiPriority w:val="9"/>
    <w:qFormat/>
    <w:rPr>
      <w:rFonts w:ascii="Times New Roman" w:hAnsi="Times New Roman"/>
      <w:b/>
      <w:bCs/>
      <w:kern w:val="44"/>
      <w:sz w:val="32"/>
      <w:szCs w:val="44"/>
    </w:rPr>
  </w:style>
  <w:style w:type="character" w:customStyle="1" w:styleId="20">
    <w:name w:val="标题 2 字符"/>
    <w:basedOn w:val="a0"/>
    <w:link w:val="2"/>
    <w:autoRedefine/>
    <w:uiPriority w:val="9"/>
    <w:qFormat/>
    <w:rsid w:val="00E907E2"/>
    <w:rPr>
      <w:rFonts w:eastAsiaTheme="majorEastAsia" w:cstheme="majorBidi"/>
      <w:b/>
      <w:bCs/>
      <w:kern w:val="2"/>
      <w:sz w:val="28"/>
      <w:szCs w:val="32"/>
    </w:rPr>
  </w:style>
  <w:style w:type="paragraph" w:styleId="af4">
    <w:name w:val="List Paragraph"/>
    <w:basedOn w:val="a"/>
    <w:autoRedefine/>
    <w:uiPriority w:val="34"/>
    <w:qFormat/>
    <w:pPr>
      <w:ind w:firstLine="420"/>
    </w:pPr>
  </w:style>
  <w:style w:type="character" w:customStyle="1" w:styleId="tgt">
    <w:name w:val="tgt"/>
    <w:basedOn w:val="a0"/>
    <w:autoRedefine/>
    <w:qFormat/>
  </w:style>
  <w:style w:type="character" w:customStyle="1" w:styleId="30">
    <w:name w:val="标题 3 字符"/>
    <w:basedOn w:val="a0"/>
    <w:link w:val="3"/>
    <w:autoRedefine/>
    <w:uiPriority w:val="9"/>
    <w:qFormat/>
    <w:rsid w:val="00E907E2"/>
    <w:rPr>
      <w:rFonts w:eastAsiaTheme="majorEastAsia" w:cstheme="minorBidi"/>
      <w:b/>
      <w:bCs/>
      <w:kern w:val="2"/>
      <w:sz w:val="24"/>
      <w:szCs w:val="32"/>
    </w:rPr>
  </w:style>
  <w:style w:type="character" w:styleId="af5">
    <w:name w:val="Placeholder Text"/>
    <w:basedOn w:val="a0"/>
    <w:autoRedefine/>
    <w:uiPriority w:val="99"/>
    <w:semiHidden/>
    <w:qFormat/>
    <w:rPr>
      <w:color w:val="808080"/>
    </w:r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character" w:customStyle="1" w:styleId="32">
    <w:name w:val="正文文本缩进 3 字符"/>
    <w:basedOn w:val="a0"/>
    <w:link w:val="31"/>
    <w:autoRedefine/>
    <w:uiPriority w:val="99"/>
    <w:qFormat/>
    <w:rPr>
      <w:rFonts w:ascii="Times New Roman" w:eastAsia="宋体" w:hAnsi="Times New Roman" w:cs="Times New Roman"/>
      <w:sz w:val="28"/>
      <w:szCs w:val="20"/>
    </w:rPr>
  </w:style>
  <w:style w:type="character" w:customStyle="1" w:styleId="22">
    <w:name w:val="正文文本缩进 2 字符"/>
    <w:basedOn w:val="a0"/>
    <w:link w:val="21"/>
    <w:autoRedefine/>
    <w:uiPriority w:val="99"/>
    <w:qFormat/>
    <w:rPr>
      <w:rFonts w:ascii="黑体" w:eastAsia="黑体" w:hAnsi="Times New Roman" w:cs="Times New Roman"/>
      <w:sz w:val="32"/>
      <w:szCs w:val="20"/>
    </w:rPr>
  </w:style>
  <w:style w:type="character" w:customStyle="1" w:styleId="ac">
    <w:name w:val="页眉 字符"/>
    <w:basedOn w:val="a0"/>
    <w:link w:val="ab"/>
    <w:autoRedefine/>
    <w:uiPriority w:val="99"/>
    <w:qFormat/>
    <w:rPr>
      <w:rFonts w:ascii="Times New Roman" w:hAnsi="Times New Roman"/>
      <w:sz w:val="18"/>
      <w:szCs w:val="18"/>
    </w:rPr>
  </w:style>
  <w:style w:type="character" w:customStyle="1" w:styleId="aa">
    <w:name w:val="页脚 字符"/>
    <w:basedOn w:val="a0"/>
    <w:link w:val="a9"/>
    <w:autoRedefine/>
    <w:uiPriority w:val="99"/>
    <w:qFormat/>
    <w:rPr>
      <w:rFonts w:ascii="Times New Roman" w:hAnsi="Times New Roman"/>
      <w:sz w:val="18"/>
      <w:szCs w:val="18"/>
    </w:rPr>
  </w:style>
  <w:style w:type="character" w:customStyle="1" w:styleId="apple-converted-space">
    <w:name w:val="apple-converted-space"/>
    <w:basedOn w:val="a0"/>
    <w:autoRedefine/>
    <w:qFormat/>
  </w:style>
  <w:style w:type="character" w:customStyle="1" w:styleId="a4">
    <w:name w:val="批注文字 字符"/>
    <w:basedOn w:val="a0"/>
    <w:link w:val="a3"/>
    <w:autoRedefine/>
    <w:uiPriority w:val="99"/>
    <w:semiHidden/>
    <w:qFormat/>
    <w:rPr>
      <w:rFonts w:ascii="Times New Roman" w:hAnsi="Times New Roman"/>
      <w:sz w:val="24"/>
    </w:rPr>
  </w:style>
  <w:style w:type="character" w:customStyle="1" w:styleId="ae">
    <w:name w:val="批注主题 字符"/>
    <w:basedOn w:val="a4"/>
    <w:link w:val="ad"/>
    <w:autoRedefine/>
    <w:uiPriority w:val="99"/>
    <w:semiHidden/>
    <w:qFormat/>
    <w:rPr>
      <w:rFonts w:ascii="Times New Roman" w:hAnsi="Times New Roman"/>
      <w:b/>
      <w:bCs/>
      <w:sz w:val="24"/>
    </w:rPr>
  </w:style>
  <w:style w:type="paragraph" w:customStyle="1" w:styleId="11">
    <w:name w:val="修订1"/>
    <w:autoRedefine/>
    <w:hidden/>
    <w:uiPriority w:val="99"/>
    <w:semiHidden/>
    <w:qFormat/>
    <w:rPr>
      <w:rFonts w:eastAsiaTheme="minorEastAsia" w:cstheme="minorBidi"/>
      <w:kern w:val="2"/>
      <w:sz w:val="24"/>
      <w:szCs w:val="22"/>
    </w:rPr>
  </w:style>
  <w:style w:type="character" w:customStyle="1" w:styleId="40">
    <w:name w:val="标题 4 字符"/>
    <w:basedOn w:val="a0"/>
    <w:link w:val="4"/>
    <w:autoRedefine/>
    <w:uiPriority w:val="9"/>
    <w:qFormat/>
    <w:rsid w:val="00E907E2"/>
    <w:rPr>
      <w:rFonts w:asciiTheme="majorHAnsi" w:eastAsiaTheme="majorEastAsia" w:hAnsiTheme="majorHAnsi" w:cstheme="majorBidi"/>
      <w:b/>
      <w:bCs/>
      <w:kern w:val="2"/>
      <w:sz w:val="28"/>
      <w:szCs w:val="28"/>
    </w:rPr>
  </w:style>
  <w:style w:type="table" w:customStyle="1" w:styleId="110">
    <w:name w:val="网格表 1 浅色1"/>
    <w:basedOn w:val="a1"/>
    <w:autoRedefine/>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6">
    <w:name w:val="日期 字符"/>
    <w:basedOn w:val="a0"/>
    <w:link w:val="a5"/>
    <w:autoRedefine/>
    <w:uiPriority w:val="99"/>
    <w:semiHidden/>
    <w:qFormat/>
    <w:rPr>
      <w:rFonts w:ascii="Times New Roman" w:hAnsi="Times New Roman"/>
      <w:sz w:val="24"/>
    </w:rPr>
  </w:style>
  <w:style w:type="table" w:customStyle="1" w:styleId="12">
    <w:name w:val="网格表 1 浅色2"/>
    <w:basedOn w:val="a1"/>
    <w:autoRedefine/>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6">
    <w:name w:val="公式"/>
    <w:basedOn w:val="a"/>
    <w:qFormat/>
    <w:pPr>
      <w:tabs>
        <w:tab w:val="center" w:pos="3828"/>
        <w:tab w:val="right" w:leader="middleDot" w:pos="8299"/>
      </w:tabs>
      <w:spacing w:line="360" w:lineRule="auto"/>
      <w:ind w:firstLineChars="0" w:firstLine="0"/>
    </w:pPr>
    <w:rPr>
      <w:rFonts w:hint="eastAsia"/>
    </w:rPr>
  </w:style>
  <w:style w:type="table" w:customStyle="1" w:styleId="af7">
    <w:name w:val="三线表"/>
    <w:basedOn w:val="a1"/>
    <w:autoRedefine/>
    <w:uiPriority w:val="99"/>
    <w:qFormat/>
    <w:tblPr>
      <w:tblBorders>
        <w:top w:val="single" w:sz="12" w:space="0" w:color="auto"/>
        <w:bottom w:val="single" w:sz="12" w:space="0" w:color="auto"/>
      </w:tblBorders>
    </w:tblPr>
    <w:tblStylePr w:type="firstRow">
      <w:pPr>
        <w:wordWrap/>
        <w:spacing w:line="360" w:lineRule="auto"/>
        <w:jc w:val="center"/>
      </w:pPr>
      <w:rPr>
        <w:rFonts w:ascii="Times New Roman" w:eastAsia="宋体" w:hAnsi="Times New Roman"/>
        <w:b w:val="0"/>
        <w:i w:val="0"/>
        <w:sz w:val="24"/>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a8">
    <w:name w:val="批注框文本 字符"/>
    <w:basedOn w:val="a0"/>
    <w:link w:val="a7"/>
    <w:autoRedefine/>
    <w:uiPriority w:val="99"/>
    <w:semiHidden/>
    <w:qFormat/>
    <w:rPr>
      <w:rFonts w:eastAsiaTheme="minorEastAsia" w:cstheme="minorBidi"/>
      <w:kern w:val="2"/>
      <w:sz w:val="18"/>
      <w:szCs w:val="18"/>
    </w:rPr>
  </w:style>
  <w:style w:type="paragraph" w:styleId="af8">
    <w:name w:val="Revision"/>
    <w:hidden/>
    <w:uiPriority w:val="99"/>
    <w:unhideWhenUsed/>
    <w:rsid w:val="00E87978"/>
    <w:rPr>
      <w:rFonts w:eastAsiaTheme="minorEastAsia" w:cstheme="minorBidi"/>
      <w:kern w:val="2"/>
      <w:sz w:val="24"/>
      <w:szCs w:val="22"/>
    </w:rPr>
  </w:style>
  <w:style w:type="character" w:customStyle="1" w:styleId="50">
    <w:name w:val="标题 5 字符"/>
    <w:basedOn w:val="a0"/>
    <w:link w:val="5"/>
    <w:uiPriority w:val="9"/>
    <w:semiHidden/>
    <w:rsid w:val="002F22BD"/>
    <w:rPr>
      <w:rFonts w:eastAsiaTheme="minorEastAsia" w:cstheme="minorBidi"/>
      <w:b/>
      <w:bCs/>
      <w:kern w:val="2"/>
      <w:sz w:val="28"/>
      <w:szCs w:val="28"/>
    </w:rPr>
  </w:style>
  <w:style w:type="paragraph" w:styleId="af9">
    <w:name w:val="Normal (Web)"/>
    <w:basedOn w:val="a"/>
    <w:uiPriority w:val="99"/>
    <w:semiHidden/>
    <w:unhideWhenUsed/>
    <w:rsid w:val="002826AA"/>
    <w:pPr>
      <w:widowControl/>
      <w:spacing w:before="100" w:beforeAutospacing="1" w:after="100" w:afterAutospacing="1" w:line="240" w:lineRule="auto"/>
      <w:ind w:firstLineChars="0" w:firstLine="0"/>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38183">
      <w:bodyDiv w:val="1"/>
      <w:marLeft w:val="0"/>
      <w:marRight w:val="0"/>
      <w:marTop w:val="0"/>
      <w:marBottom w:val="0"/>
      <w:divBdr>
        <w:top w:val="none" w:sz="0" w:space="0" w:color="auto"/>
        <w:left w:val="none" w:sz="0" w:space="0" w:color="auto"/>
        <w:bottom w:val="none" w:sz="0" w:space="0" w:color="auto"/>
        <w:right w:val="none" w:sz="0" w:space="0" w:color="auto"/>
      </w:divBdr>
      <w:divsChild>
        <w:div w:id="1665160488">
          <w:marLeft w:val="0"/>
          <w:marRight w:val="0"/>
          <w:marTop w:val="0"/>
          <w:marBottom w:val="0"/>
          <w:divBdr>
            <w:top w:val="none" w:sz="0" w:space="0" w:color="auto"/>
            <w:left w:val="none" w:sz="0" w:space="0" w:color="auto"/>
            <w:bottom w:val="none" w:sz="0" w:space="0" w:color="auto"/>
            <w:right w:val="none" w:sz="0" w:space="0" w:color="auto"/>
          </w:divBdr>
          <w:divsChild>
            <w:div w:id="1839690552">
              <w:marLeft w:val="0"/>
              <w:marRight w:val="0"/>
              <w:marTop w:val="0"/>
              <w:marBottom w:val="0"/>
              <w:divBdr>
                <w:top w:val="none" w:sz="0" w:space="0" w:color="auto"/>
                <w:left w:val="none" w:sz="0" w:space="0" w:color="auto"/>
                <w:bottom w:val="none" w:sz="0" w:space="0" w:color="auto"/>
                <w:right w:val="none" w:sz="0" w:space="0" w:color="auto"/>
              </w:divBdr>
              <w:divsChild>
                <w:div w:id="20889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3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34" Type="http://schemas.openxmlformats.org/officeDocument/2006/relationships/chart" Target="charts/chart1.xm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1.xml"/><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3.png"/><Relationship Id="rId37"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footer" Target="footer10.xml"/><Relationship Id="rId35" Type="http://schemas.openxmlformats.org/officeDocument/2006/relationships/chart" Target="charts/chart2.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1\AppData\Roaming\Microsoft\Excel\model1results%20(version%202).xlsb"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Sheet1!$D$28</c:f>
              <c:strCache>
                <c:ptCount val="1"/>
                <c:pt idx="0">
                  <c:v>NDP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Sheet1!$E$27:$M$27</c:f>
              <c:numCache>
                <c:formatCode>General</c:formatCode>
                <c:ptCount val="9"/>
                <c:pt idx="0">
                  <c:v>1</c:v>
                </c:pt>
                <c:pt idx="1">
                  <c:v>2</c:v>
                </c:pt>
                <c:pt idx="2">
                  <c:v>3</c:v>
                </c:pt>
                <c:pt idx="3">
                  <c:v>4</c:v>
                </c:pt>
                <c:pt idx="4">
                  <c:v>5</c:v>
                </c:pt>
                <c:pt idx="5">
                  <c:v>6</c:v>
                </c:pt>
                <c:pt idx="6">
                  <c:v>7</c:v>
                </c:pt>
                <c:pt idx="7">
                  <c:v>8</c:v>
                </c:pt>
                <c:pt idx="8">
                  <c:v>9</c:v>
                </c:pt>
              </c:numCache>
            </c:numRef>
          </c:cat>
          <c:val>
            <c:numRef>
              <c:f>Sheet1!$E$28:$M$28</c:f>
              <c:numCache>
                <c:formatCode>General</c:formatCode>
                <c:ptCount val="9"/>
                <c:pt idx="0">
                  <c:v>0.1</c:v>
                </c:pt>
                <c:pt idx="1">
                  <c:v>0.12</c:v>
                </c:pt>
                <c:pt idx="2">
                  <c:v>0.1</c:v>
                </c:pt>
                <c:pt idx="3">
                  <c:v>0.23</c:v>
                </c:pt>
                <c:pt idx="4">
                  <c:v>0.18</c:v>
                </c:pt>
                <c:pt idx="5">
                  <c:v>0.15</c:v>
                </c:pt>
                <c:pt idx="6">
                  <c:v>0.12</c:v>
                </c:pt>
                <c:pt idx="7">
                  <c:v>0.24</c:v>
                </c:pt>
                <c:pt idx="8">
                  <c:v>0.15</c:v>
                </c:pt>
              </c:numCache>
            </c:numRef>
          </c:val>
          <c:smooth val="0"/>
          <c:extLst>
            <c:ext xmlns:c16="http://schemas.microsoft.com/office/drawing/2014/chart" uri="{C3380CC4-5D6E-409C-BE32-E72D297353CC}">
              <c16:uniqueId val="{00000000-A651-6E4E-B121-B8F82783B59F}"/>
            </c:ext>
          </c:extLst>
        </c:ser>
        <c:ser>
          <c:idx val="1"/>
          <c:order val="1"/>
          <c:tx>
            <c:strRef>
              <c:f>Sheet1!$D$29</c:f>
              <c:strCache>
                <c:ptCount val="1"/>
                <c:pt idx="0">
                  <c:v>NP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Sheet1!$E$27:$M$27</c:f>
              <c:numCache>
                <c:formatCode>General</c:formatCode>
                <c:ptCount val="9"/>
                <c:pt idx="0">
                  <c:v>1</c:v>
                </c:pt>
                <c:pt idx="1">
                  <c:v>2</c:v>
                </c:pt>
                <c:pt idx="2">
                  <c:v>3</c:v>
                </c:pt>
                <c:pt idx="3">
                  <c:v>4</c:v>
                </c:pt>
                <c:pt idx="4">
                  <c:v>5</c:v>
                </c:pt>
                <c:pt idx="5">
                  <c:v>6</c:v>
                </c:pt>
                <c:pt idx="6">
                  <c:v>7</c:v>
                </c:pt>
                <c:pt idx="7">
                  <c:v>8</c:v>
                </c:pt>
                <c:pt idx="8">
                  <c:v>9</c:v>
                </c:pt>
              </c:numCache>
            </c:numRef>
          </c:cat>
          <c:val>
            <c:numRef>
              <c:f>Sheet1!$E$29:$M$29</c:f>
              <c:numCache>
                <c:formatCode>General</c:formatCode>
                <c:ptCount val="9"/>
                <c:pt idx="0">
                  <c:v>0.13</c:v>
                </c:pt>
                <c:pt idx="1">
                  <c:v>0.17</c:v>
                </c:pt>
                <c:pt idx="2">
                  <c:v>0.06</c:v>
                </c:pt>
                <c:pt idx="3">
                  <c:v>0.13</c:v>
                </c:pt>
                <c:pt idx="4">
                  <c:v>0.19</c:v>
                </c:pt>
                <c:pt idx="5">
                  <c:v>0.16</c:v>
                </c:pt>
                <c:pt idx="6">
                  <c:v>0.06</c:v>
                </c:pt>
                <c:pt idx="7">
                  <c:v>0.15</c:v>
                </c:pt>
                <c:pt idx="8">
                  <c:v>0.26</c:v>
                </c:pt>
              </c:numCache>
            </c:numRef>
          </c:val>
          <c:smooth val="0"/>
          <c:extLst>
            <c:ext xmlns:c16="http://schemas.microsoft.com/office/drawing/2014/chart" uri="{C3380CC4-5D6E-409C-BE32-E72D297353CC}">
              <c16:uniqueId val="{00000001-A651-6E4E-B121-B8F82783B59F}"/>
            </c:ext>
          </c:extLst>
        </c:ser>
        <c:ser>
          <c:idx val="2"/>
          <c:order val="2"/>
          <c:tx>
            <c:strRef>
              <c:f>Sheet1!$D$30</c:f>
              <c:strCache>
                <c:ptCount val="1"/>
                <c:pt idx="0">
                  <c:v>LEADS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Sheet1!$E$27:$M$27</c:f>
              <c:numCache>
                <c:formatCode>General</c:formatCode>
                <c:ptCount val="9"/>
                <c:pt idx="0">
                  <c:v>1</c:v>
                </c:pt>
                <c:pt idx="1">
                  <c:v>2</c:v>
                </c:pt>
                <c:pt idx="2">
                  <c:v>3</c:v>
                </c:pt>
                <c:pt idx="3">
                  <c:v>4</c:v>
                </c:pt>
                <c:pt idx="4">
                  <c:v>5</c:v>
                </c:pt>
                <c:pt idx="5">
                  <c:v>6</c:v>
                </c:pt>
                <c:pt idx="6">
                  <c:v>7</c:v>
                </c:pt>
                <c:pt idx="7">
                  <c:v>8</c:v>
                </c:pt>
                <c:pt idx="8">
                  <c:v>9</c:v>
                </c:pt>
              </c:numCache>
            </c:numRef>
          </c:cat>
          <c:val>
            <c:numRef>
              <c:f>Sheet1!$E$30:$M$30</c:f>
              <c:numCache>
                <c:formatCode>General</c:formatCode>
                <c:ptCount val="9"/>
                <c:pt idx="0">
                  <c:v>7.0000000000000007E-2</c:v>
                </c:pt>
                <c:pt idx="1">
                  <c:v>0.12</c:v>
                </c:pt>
                <c:pt idx="2">
                  <c:v>0.1</c:v>
                </c:pt>
                <c:pt idx="3">
                  <c:v>0.17</c:v>
                </c:pt>
                <c:pt idx="4">
                  <c:v>0.21</c:v>
                </c:pt>
                <c:pt idx="5">
                  <c:v>0.22</c:v>
                </c:pt>
                <c:pt idx="6">
                  <c:v>0.19</c:v>
                </c:pt>
                <c:pt idx="7">
                  <c:v>0.17</c:v>
                </c:pt>
                <c:pt idx="8">
                  <c:v>0.2</c:v>
                </c:pt>
              </c:numCache>
            </c:numRef>
          </c:val>
          <c:smooth val="0"/>
          <c:extLst>
            <c:ext xmlns:c16="http://schemas.microsoft.com/office/drawing/2014/chart" uri="{C3380CC4-5D6E-409C-BE32-E72D297353CC}">
              <c16:uniqueId val="{00000002-A651-6E4E-B121-B8F82783B59F}"/>
            </c:ext>
          </c:extLst>
        </c:ser>
        <c:ser>
          <c:idx val="3"/>
          <c:order val="3"/>
          <c:tx>
            <c:strRef>
              <c:f>Sheet1!$D$31</c:f>
              <c:strCache>
                <c:ptCount val="1"/>
                <c:pt idx="0">
                  <c:v>CoDA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Sheet1!$E$27:$M$27</c:f>
              <c:numCache>
                <c:formatCode>General</c:formatCode>
                <c:ptCount val="9"/>
                <c:pt idx="0">
                  <c:v>1</c:v>
                </c:pt>
                <c:pt idx="1">
                  <c:v>2</c:v>
                </c:pt>
                <c:pt idx="2">
                  <c:v>3</c:v>
                </c:pt>
                <c:pt idx="3">
                  <c:v>4</c:v>
                </c:pt>
                <c:pt idx="4">
                  <c:v>5</c:v>
                </c:pt>
                <c:pt idx="5">
                  <c:v>6</c:v>
                </c:pt>
                <c:pt idx="6">
                  <c:v>7</c:v>
                </c:pt>
                <c:pt idx="7">
                  <c:v>8</c:v>
                </c:pt>
                <c:pt idx="8">
                  <c:v>9</c:v>
                </c:pt>
              </c:numCache>
            </c:numRef>
          </c:cat>
          <c:val>
            <c:numRef>
              <c:f>Sheet1!$E$31:$M$31</c:f>
              <c:numCache>
                <c:formatCode>General</c:formatCode>
                <c:ptCount val="9"/>
                <c:pt idx="0">
                  <c:v>0.23</c:v>
                </c:pt>
                <c:pt idx="1">
                  <c:v>0.11</c:v>
                </c:pt>
                <c:pt idx="2">
                  <c:v>0.03</c:v>
                </c:pt>
                <c:pt idx="3">
                  <c:v>0.15</c:v>
                </c:pt>
                <c:pt idx="4">
                  <c:v>0.17</c:v>
                </c:pt>
                <c:pt idx="5">
                  <c:v>0.13</c:v>
                </c:pt>
                <c:pt idx="6">
                  <c:v>7.0000000000000007E-2</c:v>
                </c:pt>
                <c:pt idx="7">
                  <c:v>0.12</c:v>
                </c:pt>
                <c:pt idx="8">
                  <c:v>0.19</c:v>
                </c:pt>
              </c:numCache>
            </c:numRef>
          </c:val>
          <c:smooth val="0"/>
          <c:extLst>
            <c:ext xmlns:c16="http://schemas.microsoft.com/office/drawing/2014/chart" uri="{C3380CC4-5D6E-409C-BE32-E72D297353CC}">
              <c16:uniqueId val="{00000003-A651-6E4E-B121-B8F82783B59F}"/>
            </c:ext>
          </c:extLst>
        </c:ser>
        <c:ser>
          <c:idx val="4"/>
          <c:order val="4"/>
          <c:tx>
            <c:strRef>
              <c:f>Sheet1!$D$32</c:f>
              <c:strCache>
                <c:ptCount val="1"/>
                <c:pt idx="0">
                  <c:v>DANDP</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Sheet1!$E$27:$M$27</c:f>
              <c:numCache>
                <c:formatCode>General</c:formatCode>
                <c:ptCount val="9"/>
                <c:pt idx="0">
                  <c:v>1</c:v>
                </c:pt>
                <c:pt idx="1">
                  <c:v>2</c:v>
                </c:pt>
                <c:pt idx="2">
                  <c:v>3</c:v>
                </c:pt>
                <c:pt idx="3">
                  <c:v>4</c:v>
                </c:pt>
                <c:pt idx="4">
                  <c:v>5</c:v>
                </c:pt>
                <c:pt idx="5">
                  <c:v>6</c:v>
                </c:pt>
                <c:pt idx="6">
                  <c:v>7</c:v>
                </c:pt>
                <c:pt idx="7">
                  <c:v>8</c:v>
                </c:pt>
                <c:pt idx="8">
                  <c:v>9</c:v>
                </c:pt>
              </c:numCache>
            </c:numRef>
          </c:cat>
          <c:val>
            <c:numRef>
              <c:f>Sheet1!$E$32:$M$32</c:f>
              <c:numCache>
                <c:formatCode>General</c:formatCode>
                <c:ptCount val="9"/>
                <c:pt idx="0">
                  <c:v>0.12</c:v>
                </c:pt>
                <c:pt idx="1">
                  <c:v>0.11</c:v>
                </c:pt>
                <c:pt idx="2">
                  <c:v>0.03</c:v>
                </c:pt>
                <c:pt idx="3">
                  <c:v>0.12</c:v>
                </c:pt>
                <c:pt idx="4">
                  <c:v>0.13</c:v>
                </c:pt>
                <c:pt idx="5">
                  <c:v>0.06</c:v>
                </c:pt>
                <c:pt idx="6">
                  <c:v>0.09</c:v>
                </c:pt>
                <c:pt idx="7">
                  <c:v>0.12</c:v>
                </c:pt>
                <c:pt idx="8">
                  <c:v>0.14000000000000001</c:v>
                </c:pt>
              </c:numCache>
            </c:numRef>
          </c:val>
          <c:smooth val="0"/>
          <c:extLst>
            <c:ext xmlns:c16="http://schemas.microsoft.com/office/drawing/2014/chart" uri="{C3380CC4-5D6E-409C-BE32-E72D297353CC}">
              <c16:uniqueId val="{00000004-A651-6E4E-B121-B8F82783B59F}"/>
            </c:ext>
          </c:extLst>
        </c:ser>
        <c:dLbls>
          <c:showLegendKey val="0"/>
          <c:showVal val="0"/>
          <c:showCatName val="0"/>
          <c:showSerName val="0"/>
          <c:showPercent val="0"/>
          <c:showBubbleSize val="0"/>
        </c:dLbls>
        <c:marker val="1"/>
        <c:smooth val="0"/>
        <c:axId val="595834800"/>
        <c:axId val="594922736"/>
      </c:lineChart>
      <c:catAx>
        <c:axId val="59583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94922736"/>
        <c:crosses val="autoZero"/>
        <c:auto val="1"/>
        <c:lblAlgn val="ctr"/>
        <c:lblOffset val="100"/>
        <c:noMultiLvlLbl val="0"/>
      </c:catAx>
      <c:valAx>
        <c:axId val="59492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9583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Sheet1!$A$10</c:f>
              <c:strCache>
                <c:ptCount val="1"/>
                <c:pt idx="0">
                  <c:v>NDP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Sheet1!$B$9:$J$9</c:f>
              <c:numCache>
                <c:formatCode>General</c:formatCode>
                <c:ptCount val="9"/>
                <c:pt idx="0">
                  <c:v>1</c:v>
                </c:pt>
                <c:pt idx="1">
                  <c:v>2</c:v>
                </c:pt>
                <c:pt idx="2">
                  <c:v>3</c:v>
                </c:pt>
                <c:pt idx="3">
                  <c:v>4</c:v>
                </c:pt>
                <c:pt idx="4">
                  <c:v>5</c:v>
                </c:pt>
                <c:pt idx="5">
                  <c:v>6</c:v>
                </c:pt>
                <c:pt idx="6">
                  <c:v>7</c:v>
                </c:pt>
                <c:pt idx="7">
                  <c:v>8</c:v>
                </c:pt>
                <c:pt idx="8">
                  <c:v>9</c:v>
                </c:pt>
              </c:numCache>
            </c:numRef>
          </c:cat>
          <c:val>
            <c:numRef>
              <c:f>Sheet1!$B$10:$J$10</c:f>
              <c:numCache>
                <c:formatCode>General</c:formatCode>
                <c:ptCount val="9"/>
                <c:pt idx="0">
                  <c:v>12.4</c:v>
                </c:pt>
                <c:pt idx="1">
                  <c:v>16.100000000000001</c:v>
                </c:pt>
                <c:pt idx="2">
                  <c:v>19.100000000000001</c:v>
                </c:pt>
                <c:pt idx="3">
                  <c:v>5.78</c:v>
                </c:pt>
                <c:pt idx="4">
                  <c:v>6.31</c:v>
                </c:pt>
                <c:pt idx="5">
                  <c:v>17.600000000000001</c:v>
                </c:pt>
                <c:pt idx="6">
                  <c:v>5.08</c:v>
                </c:pt>
                <c:pt idx="7">
                  <c:v>12.6</c:v>
                </c:pt>
                <c:pt idx="8">
                  <c:v>10.199999999999999</c:v>
                </c:pt>
              </c:numCache>
            </c:numRef>
          </c:val>
          <c:smooth val="0"/>
          <c:extLst>
            <c:ext xmlns:c16="http://schemas.microsoft.com/office/drawing/2014/chart" uri="{C3380CC4-5D6E-409C-BE32-E72D297353CC}">
              <c16:uniqueId val="{00000000-AFDA-944D-B58E-01CD3E1A1AC2}"/>
            </c:ext>
          </c:extLst>
        </c:ser>
        <c:ser>
          <c:idx val="1"/>
          <c:order val="1"/>
          <c:tx>
            <c:strRef>
              <c:f>Sheet1!$A$11</c:f>
              <c:strCache>
                <c:ptCount val="1"/>
                <c:pt idx="0">
                  <c:v>NP</c:v>
                </c:pt>
              </c:strCache>
            </c:strRef>
          </c:tx>
          <c:spPr>
            <a:ln w="28575" cap="rnd">
              <a:solidFill>
                <a:srgbClr val="C00000"/>
              </a:solidFill>
              <a:round/>
            </a:ln>
            <a:effectLst/>
          </c:spPr>
          <c:marker>
            <c:symbol val="circle"/>
            <c:size val="5"/>
            <c:spPr>
              <a:solidFill>
                <a:schemeClr val="accent2"/>
              </a:solidFill>
              <a:ln w="9525">
                <a:solidFill>
                  <a:schemeClr val="accent2"/>
                </a:solidFill>
              </a:ln>
              <a:effectLst/>
            </c:spPr>
          </c:marker>
          <c:cat>
            <c:numRef>
              <c:f>Sheet1!$B$9:$J$9</c:f>
              <c:numCache>
                <c:formatCode>General</c:formatCode>
                <c:ptCount val="9"/>
                <c:pt idx="0">
                  <c:v>1</c:v>
                </c:pt>
                <c:pt idx="1">
                  <c:v>2</c:v>
                </c:pt>
                <c:pt idx="2">
                  <c:v>3</c:v>
                </c:pt>
                <c:pt idx="3">
                  <c:v>4</c:v>
                </c:pt>
                <c:pt idx="4">
                  <c:v>5</c:v>
                </c:pt>
                <c:pt idx="5">
                  <c:v>6</c:v>
                </c:pt>
                <c:pt idx="6">
                  <c:v>7</c:v>
                </c:pt>
                <c:pt idx="7">
                  <c:v>8</c:v>
                </c:pt>
                <c:pt idx="8">
                  <c:v>9</c:v>
                </c:pt>
              </c:numCache>
            </c:numRef>
          </c:cat>
          <c:val>
            <c:numRef>
              <c:f>Sheet1!$B$11:$J$11</c:f>
              <c:numCache>
                <c:formatCode>General</c:formatCode>
                <c:ptCount val="9"/>
                <c:pt idx="0">
                  <c:v>11</c:v>
                </c:pt>
                <c:pt idx="1">
                  <c:v>19.8</c:v>
                </c:pt>
                <c:pt idx="2">
                  <c:v>21.6</c:v>
                </c:pt>
                <c:pt idx="3">
                  <c:v>13.4</c:v>
                </c:pt>
                <c:pt idx="4">
                  <c:v>8.93</c:v>
                </c:pt>
                <c:pt idx="5">
                  <c:v>17.2</c:v>
                </c:pt>
                <c:pt idx="6">
                  <c:v>6.78</c:v>
                </c:pt>
                <c:pt idx="7">
                  <c:v>13.5</c:v>
                </c:pt>
                <c:pt idx="8">
                  <c:v>14.6</c:v>
                </c:pt>
              </c:numCache>
            </c:numRef>
          </c:val>
          <c:smooth val="0"/>
          <c:extLst>
            <c:ext xmlns:c16="http://schemas.microsoft.com/office/drawing/2014/chart" uri="{C3380CC4-5D6E-409C-BE32-E72D297353CC}">
              <c16:uniqueId val="{00000001-AFDA-944D-B58E-01CD3E1A1AC2}"/>
            </c:ext>
          </c:extLst>
        </c:ser>
        <c:ser>
          <c:idx val="2"/>
          <c:order val="2"/>
          <c:tx>
            <c:strRef>
              <c:f>Sheet1!$A$12</c:f>
              <c:strCache>
                <c:ptCount val="1"/>
                <c:pt idx="0">
                  <c:v>LEADS</c:v>
                </c:pt>
              </c:strCache>
            </c:strRef>
          </c:tx>
          <c:spPr>
            <a:ln w="28575" cap="rnd">
              <a:solidFill>
                <a:srgbClr val="92D050"/>
              </a:solidFill>
              <a:round/>
            </a:ln>
            <a:effectLst/>
          </c:spPr>
          <c:marker>
            <c:symbol val="circle"/>
            <c:size val="5"/>
            <c:spPr>
              <a:solidFill>
                <a:schemeClr val="accent3"/>
              </a:solidFill>
              <a:ln w="9525">
                <a:solidFill>
                  <a:schemeClr val="accent3"/>
                </a:solidFill>
              </a:ln>
              <a:effectLst/>
            </c:spPr>
          </c:marker>
          <c:cat>
            <c:numRef>
              <c:f>Sheet1!$B$9:$J$9</c:f>
              <c:numCache>
                <c:formatCode>General</c:formatCode>
                <c:ptCount val="9"/>
                <c:pt idx="0">
                  <c:v>1</c:v>
                </c:pt>
                <c:pt idx="1">
                  <c:v>2</c:v>
                </c:pt>
                <c:pt idx="2">
                  <c:v>3</c:v>
                </c:pt>
                <c:pt idx="3">
                  <c:v>4</c:v>
                </c:pt>
                <c:pt idx="4">
                  <c:v>5</c:v>
                </c:pt>
                <c:pt idx="5">
                  <c:v>6</c:v>
                </c:pt>
                <c:pt idx="6">
                  <c:v>7</c:v>
                </c:pt>
                <c:pt idx="7">
                  <c:v>8</c:v>
                </c:pt>
                <c:pt idx="8">
                  <c:v>9</c:v>
                </c:pt>
              </c:numCache>
            </c:numRef>
          </c:cat>
          <c:val>
            <c:numRef>
              <c:f>Sheet1!$B$12:$J$12</c:f>
              <c:numCache>
                <c:formatCode>General</c:formatCode>
                <c:ptCount val="9"/>
                <c:pt idx="0">
                  <c:v>7.79</c:v>
                </c:pt>
                <c:pt idx="1">
                  <c:v>5.67</c:v>
                </c:pt>
                <c:pt idx="2">
                  <c:v>9.01</c:v>
                </c:pt>
                <c:pt idx="3">
                  <c:v>6.22</c:v>
                </c:pt>
                <c:pt idx="4">
                  <c:v>8.5500000000000007</c:v>
                </c:pt>
                <c:pt idx="5">
                  <c:v>5.98</c:v>
                </c:pt>
                <c:pt idx="6">
                  <c:v>7.34</c:v>
                </c:pt>
                <c:pt idx="7">
                  <c:v>9.83</c:v>
                </c:pt>
                <c:pt idx="8">
                  <c:v>6.05</c:v>
                </c:pt>
              </c:numCache>
            </c:numRef>
          </c:val>
          <c:smooth val="0"/>
          <c:extLst>
            <c:ext xmlns:c16="http://schemas.microsoft.com/office/drawing/2014/chart" uri="{C3380CC4-5D6E-409C-BE32-E72D297353CC}">
              <c16:uniqueId val="{00000002-AFDA-944D-B58E-01CD3E1A1AC2}"/>
            </c:ext>
          </c:extLst>
        </c:ser>
        <c:ser>
          <c:idx val="3"/>
          <c:order val="3"/>
          <c:tx>
            <c:strRef>
              <c:f>Sheet1!$A$13</c:f>
              <c:strCache>
                <c:ptCount val="1"/>
                <c:pt idx="0">
                  <c:v>CoDA</c:v>
                </c:pt>
              </c:strCache>
            </c:strRef>
          </c:tx>
          <c:spPr>
            <a:ln w="28575" cap="rnd">
              <a:solidFill>
                <a:srgbClr val="7030A0"/>
              </a:solidFill>
              <a:round/>
            </a:ln>
            <a:effectLst/>
          </c:spPr>
          <c:marker>
            <c:symbol val="circle"/>
            <c:size val="5"/>
            <c:spPr>
              <a:solidFill>
                <a:schemeClr val="accent4"/>
              </a:solidFill>
              <a:ln w="9525">
                <a:solidFill>
                  <a:schemeClr val="accent4"/>
                </a:solidFill>
              </a:ln>
              <a:effectLst/>
            </c:spPr>
          </c:marker>
          <c:cat>
            <c:numRef>
              <c:f>Sheet1!$B$9:$J$9</c:f>
              <c:numCache>
                <c:formatCode>General</c:formatCode>
                <c:ptCount val="9"/>
                <c:pt idx="0">
                  <c:v>1</c:v>
                </c:pt>
                <c:pt idx="1">
                  <c:v>2</c:v>
                </c:pt>
                <c:pt idx="2">
                  <c:v>3</c:v>
                </c:pt>
                <c:pt idx="3">
                  <c:v>4</c:v>
                </c:pt>
                <c:pt idx="4">
                  <c:v>5</c:v>
                </c:pt>
                <c:pt idx="5">
                  <c:v>6</c:v>
                </c:pt>
                <c:pt idx="6">
                  <c:v>7</c:v>
                </c:pt>
                <c:pt idx="7">
                  <c:v>8</c:v>
                </c:pt>
                <c:pt idx="8">
                  <c:v>9</c:v>
                </c:pt>
              </c:numCache>
            </c:numRef>
          </c:cat>
          <c:val>
            <c:numRef>
              <c:f>Sheet1!$B$13:$J$13</c:f>
              <c:numCache>
                <c:formatCode>General</c:formatCode>
                <c:ptCount val="9"/>
                <c:pt idx="0">
                  <c:v>4.5599999999999996</c:v>
                </c:pt>
                <c:pt idx="1">
                  <c:v>7.89</c:v>
                </c:pt>
                <c:pt idx="2">
                  <c:v>9.23</c:v>
                </c:pt>
                <c:pt idx="3">
                  <c:v>6.01</c:v>
                </c:pt>
                <c:pt idx="4">
                  <c:v>3.78</c:v>
                </c:pt>
                <c:pt idx="5">
                  <c:v>5.12</c:v>
                </c:pt>
                <c:pt idx="6">
                  <c:v>8.9</c:v>
                </c:pt>
                <c:pt idx="7">
                  <c:v>3.45</c:v>
                </c:pt>
                <c:pt idx="8">
                  <c:v>7.67</c:v>
                </c:pt>
              </c:numCache>
            </c:numRef>
          </c:val>
          <c:smooth val="0"/>
          <c:extLst>
            <c:ext xmlns:c16="http://schemas.microsoft.com/office/drawing/2014/chart" uri="{C3380CC4-5D6E-409C-BE32-E72D297353CC}">
              <c16:uniqueId val="{00000003-AFDA-944D-B58E-01CD3E1A1AC2}"/>
            </c:ext>
          </c:extLst>
        </c:ser>
        <c:ser>
          <c:idx val="4"/>
          <c:order val="4"/>
          <c:tx>
            <c:strRef>
              <c:f>Sheet1!$A$14</c:f>
              <c:strCache>
                <c:ptCount val="1"/>
                <c:pt idx="0">
                  <c:v>DANDP</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Sheet1!$B$9:$J$9</c:f>
              <c:numCache>
                <c:formatCode>General</c:formatCode>
                <c:ptCount val="9"/>
                <c:pt idx="0">
                  <c:v>1</c:v>
                </c:pt>
                <c:pt idx="1">
                  <c:v>2</c:v>
                </c:pt>
                <c:pt idx="2">
                  <c:v>3</c:v>
                </c:pt>
                <c:pt idx="3">
                  <c:v>4</c:v>
                </c:pt>
                <c:pt idx="4">
                  <c:v>5</c:v>
                </c:pt>
                <c:pt idx="5">
                  <c:v>6</c:v>
                </c:pt>
                <c:pt idx="6">
                  <c:v>7</c:v>
                </c:pt>
                <c:pt idx="7">
                  <c:v>8</c:v>
                </c:pt>
                <c:pt idx="8">
                  <c:v>9</c:v>
                </c:pt>
              </c:numCache>
            </c:numRef>
          </c:cat>
          <c:val>
            <c:numRef>
              <c:f>Sheet1!$B$14:$J$14</c:f>
              <c:numCache>
                <c:formatCode>General</c:formatCode>
                <c:ptCount val="9"/>
                <c:pt idx="0">
                  <c:v>3.24</c:v>
                </c:pt>
                <c:pt idx="1">
                  <c:v>6.34</c:v>
                </c:pt>
                <c:pt idx="2">
                  <c:v>6.09</c:v>
                </c:pt>
                <c:pt idx="3">
                  <c:v>2.98</c:v>
                </c:pt>
                <c:pt idx="4">
                  <c:v>2.71</c:v>
                </c:pt>
                <c:pt idx="5">
                  <c:v>3.24</c:v>
                </c:pt>
                <c:pt idx="6">
                  <c:v>5.13</c:v>
                </c:pt>
                <c:pt idx="7">
                  <c:v>5.62</c:v>
                </c:pt>
                <c:pt idx="8">
                  <c:v>6.63</c:v>
                </c:pt>
              </c:numCache>
            </c:numRef>
          </c:val>
          <c:smooth val="0"/>
          <c:extLst>
            <c:ext xmlns:c16="http://schemas.microsoft.com/office/drawing/2014/chart" uri="{C3380CC4-5D6E-409C-BE32-E72D297353CC}">
              <c16:uniqueId val="{00000004-AFDA-944D-B58E-01CD3E1A1AC2}"/>
            </c:ext>
          </c:extLst>
        </c:ser>
        <c:dLbls>
          <c:showLegendKey val="0"/>
          <c:showVal val="0"/>
          <c:showCatName val="0"/>
          <c:showSerName val="0"/>
          <c:showPercent val="0"/>
          <c:showBubbleSize val="0"/>
        </c:dLbls>
        <c:marker val="1"/>
        <c:smooth val="0"/>
        <c:axId val="239783744"/>
        <c:axId val="240056208"/>
      </c:lineChart>
      <c:catAx>
        <c:axId val="239783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056208"/>
        <c:crosses val="autoZero"/>
        <c:auto val="1"/>
        <c:lblAlgn val="ctr"/>
        <c:lblOffset val="100"/>
        <c:noMultiLvlLbl val="0"/>
      </c:catAx>
      <c:valAx>
        <c:axId val="240056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9783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87B0B-01AE-438E-89B2-D85FF8668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80</Pages>
  <Words>10416</Words>
  <Characters>59376</Characters>
  <Application>Microsoft Office Word</Application>
  <DocSecurity>0</DocSecurity>
  <Lines>494</Lines>
  <Paragraphs>139</Paragraphs>
  <ScaleCrop>false</ScaleCrop>
  <Company/>
  <LinksUpToDate>false</LinksUpToDate>
  <CharactersWithSpaces>69653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杨家毅</dc:creator>
  <cp:lastModifiedBy>yang</cp:lastModifiedBy>
  <cp:revision>173</cp:revision>
  <cp:lastPrinted>2024-03-13T15:06:00Z</cp:lastPrinted>
  <dcterms:created xsi:type="dcterms:W3CDTF">2024-03-18T10:01:00Z</dcterms:created>
  <dcterms:modified xsi:type="dcterms:W3CDTF">2024-05-07T09:37:00Z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2052-12.1.0.16729</vt:lpwstr>
  </property>
  <property fmtid="{D5CDD505-2E9C-101B-9397-08002B2CF9AE}" pid="4" name="ICV">
    <vt:lpwstr>22F693207C6B46B4B5168AE00845F673</vt:lpwstr>
  </property>
</Properties>
</file>